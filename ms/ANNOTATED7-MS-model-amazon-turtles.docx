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9A8EC" w14:textId="195A0C1A" w:rsidR="00F107B4" w:rsidRDefault="000414A5" w:rsidP="00E7252D">
      <w:pPr>
        <w:suppressLineNumbers/>
        <w:rPr>
          <w:b/>
          <w:bCs/>
        </w:rPr>
      </w:pPr>
      <w:bookmarkStart w:id="0" w:name="_Hlk171330513"/>
      <w:r w:rsidRPr="008A27BD">
        <w:rPr>
          <w:b/>
          <w:bCs/>
        </w:rPr>
        <w:t xml:space="preserve">Estimating </w:t>
      </w:r>
      <w:r w:rsidR="00135E66" w:rsidRPr="008A27BD">
        <w:rPr>
          <w:b/>
          <w:bCs/>
        </w:rPr>
        <w:t xml:space="preserve">abundance of </w:t>
      </w:r>
      <w:r w:rsidR="00B311AE" w:rsidRPr="008A27BD">
        <w:rPr>
          <w:b/>
          <w:bCs/>
        </w:rPr>
        <w:t xml:space="preserve">aggregated populations </w:t>
      </w:r>
      <w:r w:rsidR="007D57A3" w:rsidRPr="008A27BD">
        <w:rPr>
          <w:b/>
          <w:bCs/>
        </w:rPr>
        <w:t xml:space="preserve">with drones </w:t>
      </w:r>
      <w:r w:rsidR="0027164E" w:rsidRPr="008A27BD">
        <w:rPr>
          <w:b/>
          <w:bCs/>
        </w:rPr>
        <w:t xml:space="preserve">while </w:t>
      </w:r>
      <w:r w:rsidR="007D57A3" w:rsidRPr="008A27BD">
        <w:rPr>
          <w:b/>
          <w:bCs/>
        </w:rPr>
        <w:t xml:space="preserve">accounting for multiple </w:t>
      </w:r>
      <w:r w:rsidR="00FB4210">
        <w:rPr>
          <w:b/>
          <w:bCs/>
        </w:rPr>
        <w:t xml:space="preserve">sources of </w:t>
      </w:r>
      <w:r w:rsidR="007D57A3" w:rsidRPr="008A27BD">
        <w:rPr>
          <w:b/>
          <w:bCs/>
        </w:rPr>
        <w:t>error</w:t>
      </w:r>
      <w:r w:rsidR="0027164E" w:rsidRPr="008A27BD">
        <w:rPr>
          <w:b/>
          <w:bCs/>
        </w:rPr>
        <w:t>s</w:t>
      </w:r>
      <w:r w:rsidR="007D57A3" w:rsidRPr="008A27BD">
        <w:rPr>
          <w:b/>
          <w:bCs/>
        </w:rPr>
        <w:t xml:space="preserve">: </w:t>
      </w:r>
      <w:r w:rsidR="00FB4210">
        <w:rPr>
          <w:b/>
          <w:bCs/>
        </w:rPr>
        <w:t xml:space="preserve">a case study on the </w:t>
      </w:r>
      <w:r w:rsidR="00F24116" w:rsidRPr="008A27BD">
        <w:rPr>
          <w:b/>
          <w:bCs/>
        </w:rPr>
        <w:t xml:space="preserve">mass nesting of </w:t>
      </w:r>
      <w:r w:rsidR="00E625EB" w:rsidRPr="008A27BD">
        <w:rPr>
          <w:b/>
          <w:bCs/>
        </w:rPr>
        <w:t xml:space="preserve">Giant </w:t>
      </w:r>
      <w:r w:rsidR="005E66BE">
        <w:rPr>
          <w:b/>
          <w:bCs/>
        </w:rPr>
        <w:t>South American</w:t>
      </w:r>
      <w:r w:rsidR="00F24116" w:rsidRPr="008A27BD">
        <w:rPr>
          <w:b/>
          <w:bCs/>
        </w:rPr>
        <w:t xml:space="preserve"> </w:t>
      </w:r>
      <w:r w:rsidR="00E625EB" w:rsidRPr="008A27BD">
        <w:rPr>
          <w:b/>
          <w:bCs/>
        </w:rPr>
        <w:t xml:space="preserve">River </w:t>
      </w:r>
      <w:r w:rsidR="00F24116" w:rsidRPr="008A27BD">
        <w:rPr>
          <w:b/>
          <w:bCs/>
        </w:rPr>
        <w:t>Turtles</w:t>
      </w:r>
    </w:p>
    <w:p w14:paraId="7875716A" w14:textId="77777777" w:rsidR="009D5554" w:rsidRDefault="009D5554" w:rsidP="00E7252D">
      <w:pPr>
        <w:suppressLineNumbers/>
        <w:rPr>
          <w:b/>
          <w:bCs/>
        </w:rPr>
      </w:pPr>
    </w:p>
    <w:p w14:paraId="3082E4CA" w14:textId="49E90C50" w:rsidR="00FB4529" w:rsidRDefault="00FB4529" w:rsidP="005F1D67">
      <w:pPr>
        <w:rPr>
          <w:b/>
          <w:bCs/>
        </w:rPr>
      </w:pPr>
      <w:r>
        <w:rPr>
          <w:b/>
          <w:bCs/>
        </w:rPr>
        <w:t>Abstract</w:t>
      </w:r>
    </w:p>
    <w:bookmarkEnd w:id="0"/>
    <w:p w14:paraId="3BFAF8E9" w14:textId="75BBE83C" w:rsidR="00351C1E" w:rsidRDefault="00DB108E" w:rsidP="005F1D67">
      <w:pPr>
        <w:pStyle w:val="ListParagraph"/>
        <w:numPr>
          <w:ilvl w:val="0"/>
          <w:numId w:val="3"/>
        </w:numPr>
        <w:tabs>
          <w:tab w:val="left" w:pos="360"/>
        </w:tabs>
        <w:ind w:left="0" w:firstLine="0"/>
      </w:pPr>
      <w:r>
        <w:t>Counting animals</w:t>
      </w:r>
      <w:r w:rsidR="0049349F">
        <w:t xml:space="preserve"> </w:t>
      </w:r>
      <w:r w:rsidR="00DF6E7C">
        <w:t xml:space="preserve">when populations are spatially aggregated </w:t>
      </w:r>
      <w:r w:rsidR="00BA6432">
        <w:t>(e.g., breeding</w:t>
      </w:r>
      <w:r w:rsidR="00233020">
        <w:t xml:space="preserve"> or </w:t>
      </w:r>
      <w:r w:rsidR="00BA6432">
        <w:t xml:space="preserve">nesting colonies, </w:t>
      </w:r>
      <w:r w:rsidR="006A0641">
        <w:t>stopover</w:t>
      </w:r>
      <w:r w:rsidR="00233020">
        <w:t xml:space="preserve"> or </w:t>
      </w:r>
      <w:r w:rsidR="006A0641">
        <w:t>haul-out sites</w:t>
      </w:r>
      <w:r w:rsidR="00BA6432">
        <w:t xml:space="preserve">) </w:t>
      </w:r>
      <w:r w:rsidR="00F371FE">
        <w:t>enhances the accuracy and efficiency of survey efforts</w:t>
      </w:r>
      <w:r>
        <w:t xml:space="preserve"> for abundance estimation</w:t>
      </w:r>
      <w:r w:rsidR="00F371FE">
        <w:t xml:space="preserve">. </w:t>
      </w:r>
      <w:r w:rsidR="00D36E36">
        <w:t xml:space="preserve">Orthomosaics generated from drone images are commonly used to count aggregated </w:t>
      </w:r>
      <w:r w:rsidR="00121EF6">
        <w:t>populations</w:t>
      </w:r>
      <w:r w:rsidR="001613E1">
        <w:t>,</w:t>
      </w:r>
      <w:r w:rsidR="00967EFB">
        <w:t xml:space="preserve"> but </w:t>
      </w:r>
      <w:r w:rsidR="00121EF6">
        <w:t>these counts</w:t>
      </w:r>
      <w:r w:rsidR="00891181">
        <w:t xml:space="preserve"> are subject to detection errors </w:t>
      </w:r>
      <w:r w:rsidR="002F4740">
        <w:t xml:space="preserve">that are </w:t>
      </w:r>
      <w:r w:rsidR="00351C1E">
        <w:t>often overlooked in abundance estimation.</w:t>
      </w:r>
    </w:p>
    <w:p w14:paraId="0734834B" w14:textId="38EED74D" w:rsidR="00A6586A" w:rsidRPr="0023557F" w:rsidRDefault="009A2049" w:rsidP="005F1D67">
      <w:pPr>
        <w:pStyle w:val="ListParagraph"/>
        <w:numPr>
          <w:ilvl w:val="0"/>
          <w:numId w:val="3"/>
        </w:numPr>
        <w:tabs>
          <w:tab w:val="left" w:pos="360"/>
        </w:tabs>
        <w:ind w:left="0" w:firstLine="0"/>
      </w:pPr>
      <w:r w:rsidRPr="00F738F2">
        <w:rPr>
          <w:color w:val="000000" w:themeColor="text1"/>
        </w:rPr>
        <w:t xml:space="preserve">Motivated by </w:t>
      </w:r>
      <w:r w:rsidR="00967EFB">
        <w:rPr>
          <w:color w:val="000000" w:themeColor="text1"/>
        </w:rPr>
        <w:t xml:space="preserve">the need for a </w:t>
      </w:r>
      <w:r w:rsidRPr="00F738F2">
        <w:rPr>
          <w:color w:val="000000" w:themeColor="text1"/>
        </w:rPr>
        <w:t xml:space="preserve">monitoring protocol </w:t>
      </w:r>
      <w:r w:rsidR="0059237D">
        <w:rPr>
          <w:color w:val="000000" w:themeColor="text1"/>
        </w:rPr>
        <w:t>for</w:t>
      </w:r>
      <w:r w:rsidR="00D80020" w:rsidRPr="00F738F2">
        <w:rPr>
          <w:color w:val="000000" w:themeColor="text1"/>
        </w:rPr>
        <w:t xml:space="preserve"> mass nesting </w:t>
      </w:r>
      <w:r w:rsidR="0059237D">
        <w:rPr>
          <w:color w:val="000000" w:themeColor="text1"/>
        </w:rPr>
        <w:t xml:space="preserve">events </w:t>
      </w:r>
      <w:r w:rsidR="00D80020" w:rsidRPr="00F738F2">
        <w:rPr>
          <w:color w:val="000000" w:themeColor="text1"/>
        </w:rPr>
        <w:t>of Giant South American River Turtles</w:t>
      </w:r>
      <w:r w:rsidR="00483012">
        <w:rPr>
          <w:color w:val="000000" w:themeColor="text1"/>
        </w:rPr>
        <w:t xml:space="preserve"> (</w:t>
      </w:r>
      <w:proofErr w:type="spellStart"/>
      <w:r w:rsidR="00483012">
        <w:rPr>
          <w:i/>
          <w:iCs/>
          <w:color w:val="000000" w:themeColor="text1"/>
        </w:rPr>
        <w:t>Podocnemis</w:t>
      </w:r>
      <w:proofErr w:type="spellEnd"/>
      <w:r w:rsidR="00483012">
        <w:rPr>
          <w:i/>
          <w:iCs/>
          <w:color w:val="000000" w:themeColor="text1"/>
        </w:rPr>
        <w:t xml:space="preserve"> expansa</w:t>
      </w:r>
      <w:r w:rsidR="00483012">
        <w:rPr>
          <w:color w:val="000000" w:themeColor="text1"/>
        </w:rPr>
        <w:t>)</w:t>
      </w:r>
      <w:r w:rsidR="00D80020" w:rsidRPr="00F738F2">
        <w:rPr>
          <w:color w:val="000000" w:themeColor="text1"/>
        </w:rPr>
        <w:t xml:space="preserve">, </w:t>
      </w:r>
      <w:r w:rsidRPr="00F738F2">
        <w:rPr>
          <w:color w:val="000000" w:themeColor="text1"/>
        </w:rPr>
        <w:t xml:space="preserve">we develop a novel </w:t>
      </w:r>
      <w:r w:rsidR="00967EFB">
        <w:rPr>
          <w:color w:val="000000" w:themeColor="text1"/>
        </w:rPr>
        <w:t xml:space="preserve">modeling </w:t>
      </w:r>
      <w:r w:rsidRPr="00F738F2">
        <w:rPr>
          <w:color w:val="000000" w:themeColor="text1"/>
        </w:rPr>
        <w:t xml:space="preserve">approach to estimate </w:t>
      </w:r>
      <w:r w:rsidR="007B5369">
        <w:rPr>
          <w:color w:val="000000" w:themeColor="text1"/>
        </w:rPr>
        <w:t xml:space="preserve">the </w:t>
      </w:r>
      <w:r w:rsidRPr="00F738F2">
        <w:rPr>
          <w:color w:val="000000" w:themeColor="text1"/>
        </w:rPr>
        <w:t>abundance of spatially aggregated wildlife populations using drone-based counts in orthomosaics while accounting for multiple sources of error</w:t>
      </w:r>
      <w:r w:rsidR="00D80020" w:rsidRPr="00F738F2">
        <w:rPr>
          <w:color w:val="000000" w:themeColor="text1"/>
        </w:rPr>
        <w:t xml:space="preserve">. We use a combination of </w:t>
      </w:r>
      <w:r w:rsidR="00F738F2" w:rsidRPr="00F738F2">
        <w:rPr>
          <w:color w:val="000000" w:themeColor="text1"/>
        </w:rPr>
        <w:t xml:space="preserve">mark-resight data and </w:t>
      </w:r>
      <w:r w:rsidR="00D80020" w:rsidRPr="00F738F2">
        <w:rPr>
          <w:color w:val="000000" w:themeColor="text1"/>
        </w:rPr>
        <w:t xml:space="preserve">overall population counts </w:t>
      </w:r>
      <w:r w:rsidR="00F738F2">
        <w:rPr>
          <w:color w:val="000000" w:themeColor="text1"/>
        </w:rPr>
        <w:t>to account for</w:t>
      </w:r>
      <w:r w:rsidR="008E62C2">
        <w:rPr>
          <w:color w:val="000000" w:themeColor="text1"/>
        </w:rPr>
        <w:t>:</w:t>
      </w:r>
      <w:r w:rsidR="00F738F2">
        <w:rPr>
          <w:color w:val="000000" w:themeColor="text1"/>
        </w:rPr>
        <w:t xml:space="preserve"> </w:t>
      </w:r>
      <w:r w:rsidR="0023557F">
        <w:t xml:space="preserve">i) open population during the nesting event; ii) individuals </w:t>
      </w:r>
      <w:r w:rsidR="00967EFB">
        <w:t>unavailable for detection</w:t>
      </w:r>
      <w:r w:rsidR="0023557F">
        <w:t xml:space="preserve"> during flight; </w:t>
      </w:r>
      <w:r w:rsidR="008E62C2">
        <w:t>iii</w:t>
      </w:r>
      <w:r w:rsidR="0023557F">
        <w:t xml:space="preserve">) double counts due to the </w:t>
      </w:r>
      <w:r w:rsidR="0023557F" w:rsidRPr="0023557F">
        <w:t xml:space="preserve">orthomosaic building process; and </w:t>
      </w:r>
      <w:r w:rsidR="008E62C2">
        <w:t>i</w:t>
      </w:r>
      <w:r w:rsidR="0023557F" w:rsidRPr="0023557F">
        <w:t xml:space="preserve">v) marked individuals detected in the mosaic </w:t>
      </w:r>
      <w:r w:rsidR="00AE5A82">
        <w:t xml:space="preserve">with </w:t>
      </w:r>
      <w:r w:rsidR="00967EFB">
        <w:t xml:space="preserve">unidentifiable </w:t>
      </w:r>
      <w:r w:rsidR="00AE5A82">
        <w:t>marks</w:t>
      </w:r>
      <w:r w:rsidR="0023557F" w:rsidRPr="0023557F">
        <w:t>.</w:t>
      </w:r>
    </w:p>
    <w:p w14:paraId="29ABCC8A" w14:textId="3658B0F2" w:rsidR="00CE785B" w:rsidRDefault="009147C5" w:rsidP="00CE785B">
      <w:pPr>
        <w:pStyle w:val="ListParagraph"/>
        <w:numPr>
          <w:ilvl w:val="0"/>
          <w:numId w:val="3"/>
        </w:numPr>
        <w:tabs>
          <w:tab w:val="left" w:pos="360"/>
        </w:tabs>
        <w:ind w:left="0" w:firstLine="0"/>
      </w:pPr>
      <w:r>
        <w:t xml:space="preserve">From the mark-resight data, we estimated that </w:t>
      </w:r>
      <w:r w:rsidR="00AF57AD">
        <w:t>the daily nesting probability is</w:t>
      </w:r>
      <w:r w:rsidR="00E4383B">
        <w:t xml:space="preserve"> 0.37,</w:t>
      </w:r>
      <w:r w:rsidR="00AF57AD">
        <w:t xml:space="preserve"> and</w:t>
      </w:r>
      <w:r w:rsidR="00E4383B">
        <w:t xml:space="preserve"> </w:t>
      </w:r>
      <w:r w:rsidR="00B26492">
        <w:t xml:space="preserve">that </w:t>
      </w:r>
      <w:r w:rsidR="00AF57AD">
        <w:t>35% of the individual</w:t>
      </w:r>
      <w:r w:rsidR="0079210A">
        <w:t>s</w:t>
      </w:r>
      <w:r w:rsidR="00AF57AD">
        <w:t xml:space="preserve"> that used the sandbank during the night</w:t>
      </w:r>
      <w:r w:rsidR="00F234EB">
        <w:t xml:space="preserve"> </w:t>
      </w:r>
      <w:r w:rsidR="00AF57AD">
        <w:t>are</w:t>
      </w:r>
      <w:r w:rsidR="00F234EB">
        <w:t xml:space="preserve"> present during the </w:t>
      </w:r>
      <w:r w:rsidR="0079210A">
        <w:t xml:space="preserve">morning </w:t>
      </w:r>
      <w:r w:rsidR="00F234EB">
        <w:t>drone flight</w:t>
      </w:r>
      <w:r w:rsidR="00AF57AD">
        <w:t xml:space="preserve">. We also found that </w:t>
      </w:r>
      <w:r w:rsidR="005A2AAB">
        <w:t>20%</w:t>
      </w:r>
      <w:r w:rsidR="00874A83">
        <w:t xml:space="preserve"> of the turtles walking in the orthomosaic are double counts</w:t>
      </w:r>
      <w:r w:rsidR="003E7304">
        <w:t xml:space="preserve">, and </w:t>
      </w:r>
      <w:r w:rsidR="00874A83">
        <w:t xml:space="preserve">that the </w:t>
      </w:r>
      <w:r w:rsidR="00C7685B" w:rsidRPr="00C7685B">
        <w:t xml:space="preserve">probability of identifying the </w:t>
      </w:r>
      <w:r w:rsidR="005B657A">
        <w:t>mark</w:t>
      </w:r>
      <w:r w:rsidR="00874A83">
        <w:t xml:space="preserve"> in the carapace is</w:t>
      </w:r>
      <w:r w:rsidR="00C7685B">
        <w:t xml:space="preserve"> 0.</w:t>
      </w:r>
      <w:r w:rsidR="00EE2DDD">
        <w:t>78.</w:t>
      </w:r>
      <w:r w:rsidR="006315F3">
        <w:t xml:space="preserve"> The</w:t>
      </w:r>
      <w:r w:rsidR="00EE2DDD">
        <w:t xml:space="preserve"> total population size </w:t>
      </w:r>
      <w:r w:rsidR="006315F3">
        <w:t>was estimated as</w:t>
      </w:r>
      <w:r w:rsidR="00EE2DDD">
        <w:t xml:space="preserve"> </w:t>
      </w:r>
      <w:r w:rsidR="00462ACA">
        <w:t>~</w:t>
      </w:r>
      <w:r w:rsidR="00EE2DDD">
        <w:t>41</w:t>
      </w:r>
      <w:r w:rsidR="00462ACA">
        <w:t>,000</w:t>
      </w:r>
      <w:r w:rsidR="00EE2DDD">
        <w:t xml:space="preserve"> turtles</w:t>
      </w:r>
      <w:r w:rsidR="0005350E">
        <w:t xml:space="preserve"> </w:t>
      </w:r>
      <w:r w:rsidR="006315F3">
        <w:t>for the</w:t>
      </w:r>
      <w:r w:rsidR="00EE2DDD">
        <w:t xml:space="preserve"> 12 days of </w:t>
      </w:r>
      <w:r w:rsidR="00A44BBC">
        <w:t>nesting season</w:t>
      </w:r>
      <w:r w:rsidR="000B4959">
        <w:t xml:space="preserve">, </w:t>
      </w:r>
      <w:r w:rsidR="00C8288C" w:rsidRPr="00C8288C">
        <w:t xml:space="preserve">marking the </w:t>
      </w:r>
      <w:r w:rsidR="0079210A">
        <w:t xml:space="preserve">current </w:t>
      </w:r>
      <w:r w:rsidR="00FA46B2">
        <w:t xml:space="preserve">world’s </w:t>
      </w:r>
      <w:r w:rsidR="00C8288C" w:rsidRPr="00C8288C">
        <w:t>largest known aggregation of freshwater turtles</w:t>
      </w:r>
      <w:r w:rsidR="00A44BBC">
        <w:t>.</w:t>
      </w:r>
      <w:r w:rsidR="00CE785B">
        <w:t xml:space="preserve"> By </w:t>
      </w:r>
      <w:r w:rsidR="007B1969">
        <w:t>comparing</w:t>
      </w:r>
      <w:r w:rsidR="00CE785B">
        <w:t xml:space="preserve"> our approach with </w:t>
      </w:r>
      <w:r w:rsidR="00274B3D">
        <w:t>an abundance</w:t>
      </w:r>
      <w:r w:rsidR="00CE785B">
        <w:t xml:space="preserve"> estimate</w:t>
      </w:r>
      <w:r w:rsidR="00274B3D">
        <w:t xml:space="preserve"> </w:t>
      </w:r>
      <w:r w:rsidR="002027B3">
        <w:t>based on</w:t>
      </w:r>
      <w:r w:rsidR="00274B3D">
        <w:t xml:space="preserve"> a simpler </w:t>
      </w:r>
      <w:r w:rsidR="002027B3">
        <w:t>model</w:t>
      </w:r>
      <w:r w:rsidR="007B1969">
        <w:t xml:space="preserve"> and with visual ground counts</w:t>
      </w:r>
      <w:r w:rsidR="00CE785B">
        <w:t xml:space="preserve">, we demonstrate the </w:t>
      </w:r>
      <w:r w:rsidR="007B1969">
        <w:t xml:space="preserve">benefit of our approach and the </w:t>
      </w:r>
      <w:r w:rsidR="00CE785B">
        <w:t>importance of accounting for the multiple sources of error when counting animals in orthomosaics.</w:t>
      </w:r>
    </w:p>
    <w:p w14:paraId="5F34358C" w14:textId="442D2516" w:rsidR="0023557F" w:rsidRPr="004052C7" w:rsidRDefault="00897AF7" w:rsidP="00557691">
      <w:pPr>
        <w:pStyle w:val="ListParagraph"/>
        <w:numPr>
          <w:ilvl w:val="0"/>
          <w:numId w:val="3"/>
        </w:numPr>
        <w:tabs>
          <w:tab w:val="left" w:pos="360"/>
        </w:tabs>
        <w:ind w:left="0" w:firstLine="0"/>
        <w:rPr>
          <w:b/>
          <w:bCs/>
        </w:rPr>
      </w:pPr>
      <w:r w:rsidRPr="000B4959">
        <w:rPr>
          <w:i/>
          <w:iCs/>
        </w:rPr>
        <w:t>Synthesis and applications</w:t>
      </w:r>
      <w:r w:rsidRPr="00D31132">
        <w:t>:</w:t>
      </w:r>
      <w:r w:rsidR="00522568" w:rsidRPr="00D31132">
        <w:t xml:space="preserve"> The developed approach can be applied to </w:t>
      </w:r>
      <w:r w:rsidR="0064542F" w:rsidRPr="00D31132">
        <w:t>several</w:t>
      </w:r>
      <w:r w:rsidR="00522568" w:rsidRPr="00D31132">
        <w:t xml:space="preserve"> contexts </w:t>
      </w:r>
      <w:r w:rsidR="00A9729E" w:rsidRPr="00D31132">
        <w:t xml:space="preserve">to efficiently </w:t>
      </w:r>
      <w:r w:rsidR="000F6E4A" w:rsidRPr="00D31132">
        <w:t>survey</w:t>
      </w:r>
      <w:r w:rsidR="00A9729E" w:rsidRPr="00D31132">
        <w:t xml:space="preserve"> </w:t>
      </w:r>
      <w:r w:rsidR="00522568" w:rsidRPr="00D31132">
        <w:t>spatially aggregated populations using drone-derived orthomosaics</w:t>
      </w:r>
      <w:r w:rsidR="005D0312" w:rsidRPr="00D31132">
        <w:t xml:space="preserve">, and to understand phenology </w:t>
      </w:r>
      <w:r w:rsidR="00C041FB">
        <w:t>at</w:t>
      </w:r>
      <w:r w:rsidR="005D0312" w:rsidRPr="00D31132">
        <w:t xml:space="preserve"> these aggregation sites</w:t>
      </w:r>
      <w:r w:rsidR="00A9729E" w:rsidRPr="00D31132">
        <w:t xml:space="preserve">. We </w:t>
      </w:r>
      <w:r w:rsidR="005D0312" w:rsidRPr="00D31132">
        <w:t xml:space="preserve">provide general recommendations for </w:t>
      </w:r>
      <w:r w:rsidR="00C81D50" w:rsidRPr="00D31132">
        <w:lastRenderedPageBreak/>
        <w:t>planning</w:t>
      </w:r>
      <w:r w:rsidR="005D0312" w:rsidRPr="00D31132">
        <w:t xml:space="preserve"> surveys and </w:t>
      </w:r>
      <w:r w:rsidR="00A9729E" w:rsidRPr="00D31132">
        <w:t>discuss implementation</w:t>
      </w:r>
      <w:r w:rsidR="005D0312" w:rsidRPr="00D31132">
        <w:t>s</w:t>
      </w:r>
      <w:r w:rsidR="00A9729E" w:rsidRPr="00D31132">
        <w:t xml:space="preserve"> of our approach </w:t>
      </w:r>
      <w:r w:rsidR="005D0312" w:rsidRPr="00D31132">
        <w:t>using other types of marking methods</w:t>
      </w:r>
      <w:r w:rsidR="00967EFB">
        <w:t xml:space="preserve"> and model assumptions</w:t>
      </w:r>
      <w:r w:rsidR="005D0312" w:rsidRPr="00D31132">
        <w:t>.</w:t>
      </w:r>
      <w:r w:rsidR="00C81D50" w:rsidRPr="00D31132">
        <w:t xml:space="preserve"> </w:t>
      </w:r>
    </w:p>
    <w:p w14:paraId="049C8E32" w14:textId="77777777" w:rsidR="004052C7" w:rsidRDefault="004052C7" w:rsidP="004052C7">
      <w:pPr>
        <w:pStyle w:val="ListParagraph"/>
        <w:tabs>
          <w:tab w:val="left" w:pos="360"/>
        </w:tabs>
        <w:ind w:left="0"/>
        <w:rPr>
          <w:ins w:id="1" w:author="Lydia Groves" w:date="2025-04-15T13:25:00Z" w16du:dateUtc="2025-04-15T12:25:00Z"/>
          <w:b/>
          <w:bCs/>
        </w:rPr>
      </w:pPr>
    </w:p>
    <w:p w14:paraId="61850EDC" w14:textId="34F60C70" w:rsidR="009D5554" w:rsidRDefault="009D5554" w:rsidP="004052C7">
      <w:pPr>
        <w:pStyle w:val="ListParagraph"/>
        <w:tabs>
          <w:tab w:val="left" w:pos="360"/>
        </w:tabs>
        <w:ind w:left="0"/>
        <w:rPr>
          <w:ins w:id="2" w:author="Lydia Groves" w:date="2025-04-15T13:25:00Z" w16du:dateUtc="2025-04-15T12:25:00Z"/>
          <w:b/>
          <w:bCs/>
        </w:rPr>
      </w:pPr>
      <w:ins w:id="3" w:author="Lydia Groves" w:date="2025-04-15T13:25:00Z">
        <w:r w:rsidRPr="009D5554">
          <w:rPr>
            <w:b/>
            <w:bCs/>
          </w:rPr>
          <w:t xml:space="preserve">Authors may include up to eight keywords. These should highlight the key areas of your paper to </w:t>
        </w:r>
        <w:proofErr w:type="spellStart"/>
        <w:r w:rsidRPr="009D5554">
          <w:rPr>
            <w:b/>
            <w:bCs/>
          </w:rPr>
          <w:t>maximise</w:t>
        </w:r>
        <w:proofErr w:type="spellEnd"/>
        <w:r w:rsidRPr="009D5554">
          <w:rPr>
            <w:b/>
            <w:bCs/>
          </w:rPr>
          <w:t xml:space="preserve"> its impact. Keywords help with online searches and are crucial in driving readership and increasing exposure to your work. Keywords can be repeated from the title.  </w:t>
        </w:r>
      </w:ins>
    </w:p>
    <w:p w14:paraId="2BEBEE25" w14:textId="77777777" w:rsidR="009D5554" w:rsidRDefault="009D5554" w:rsidP="004052C7">
      <w:pPr>
        <w:pStyle w:val="ListParagraph"/>
        <w:tabs>
          <w:tab w:val="left" w:pos="360"/>
        </w:tabs>
        <w:ind w:left="0"/>
        <w:rPr>
          <w:ins w:id="4" w:author="Lydia Groves" w:date="2025-04-15T13:24:00Z" w16du:dateUtc="2025-04-15T12:24:00Z"/>
          <w:b/>
          <w:bCs/>
        </w:rPr>
      </w:pPr>
    </w:p>
    <w:p w14:paraId="6FF720B0" w14:textId="77777777" w:rsidR="009D5554" w:rsidRPr="009D5554" w:rsidRDefault="009D5554" w:rsidP="009D5554">
      <w:pPr>
        <w:pStyle w:val="ListParagraph"/>
        <w:tabs>
          <w:tab w:val="left" w:pos="360"/>
        </w:tabs>
        <w:rPr>
          <w:ins w:id="5" w:author="Lydia Groves" w:date="2025-04-15T13:25:00Z"/>
          <w:b/>
          <w:bCs/>
          <w:lang w:val="en-GB"/>
        </w:rPr>
      </w:pPr>
      <w:ins w:id="6" w:author="Lydia Groves" w:date="2025-04-15T13:25:00Z">
        <w:r w:rsidRPr="009D5554">
          <w:rPr>
            <w:b/>
            <w:bCs/>
          </w:rPr>
          <w:t>Please check you have uploaded a graphical abstract as a separate image file – refer to my email for more details.</w:t>
        </w:r>
        <w:r w:rsidRPr="009D5554">
          <w:rPr>
            <w:b/>
            <w:bCs/>
            <w:lang w:val="en-GB"/>
          </w:rPr>
          <w:t> </w:t>
        </w:r>
      </w:ins>
    </w:p>
    <w:p w14:paraId="76ADF2F3" w14:textId="77777777" w:rsidR="009D5554" w:rsidRPr="009D5554" w:rsidRDefault="009D5554" w:rsidP="009D5554">
      <w:pPr>
        <w:pStyle w:val="ListParagraph"/>
        <w:tabs>
          <w:tab w:val="left" w:pos="360"/>
        </w:tabs>
        <w:rPr>
          <w:ins w:id="7" w:author="Lydia Groves" w:date="2025-04-15T13:25:00Z"/>
          <w:b/>
          <w:bCs/>
          <w:lang w:val="en-GB"/>
        </w:rPr>
      </w:pPr>
      <w:ins w:id="8" w:author="Lydia Groves" w:date="2025-04-15T13:25:00Z">
        <w:r w:rsidRPr="009D5554">
          <w:rPr>
            <w:b/>
            <w:bCs/>
            <w:lang w:val="en-GB"/>
          </w:rPr>
          <w:t> </w:t>
        </w:r>
      </w:ins>
    </w:p>
    <w:p w14:paraId="0A4E4D97" w14:textId="77777777" w:rsidR="009D5554" w:rsidRPr="009D5554" w:rsidRDefault="009D5554" w:rsidP="009D5554">
      <w:pPr>
        <w:pStyle w:val="ListParagraph"/>
        <w:tabs>
          <w:tab w:val="left" w:pos="360"/>
        </w:tabs>
        <w:rPr>
          <w:ins w:id="9" w:author="Lydia Groves" w:date="2025-04-15T13:25:00Z"/>
          <w:b/>
          <w:bCs/>
          <w:lang w:val="en-GB"/>
        </w:rPr>
      </w:pPr>
      <w:ins w:id="10" w:author="Lydia Groves" w:date="2025-04-15T13:25:00Z">
        <w:r w:rsidRPr="009D5554">
          <w:rPr>
            <w:b/>
            <w:bCs/>
          </w:rPr>
          <w:t>At this stage, we also encourage authors to also provide a second abstract (in addition to the English abstract) in their own / a second language, or a language relevant to the country in which the research was conducted. This can also help your published article show up in more search engines. Please feel free to provide multiple languages if this is relevant. Non-English abstracts are published with the HTML version of the article and are not included in the PDF. Please note that second abstracts are not copyedited and are published as provided by the authors. If you wish to take advantage of this option, please provide a translated abstract here, below the English language version.  </w:t>
        </w:r>
        <w:r w:rsidRPr="009D5554">
          <w:rPr>
            <w:b/>
            <w:bCs/>
            <w:lang w:val="en-GB"/>
          </w:rPr>
          <w:t> </w:t>
        </w:r>
      </w:ins>
    </w:p>
    <w:p w14:paraId="768B4FE3" w14:textId="77777777" w:rsidR="009D5554" w:rsidRPr="009D5554" w:rsidRDefault="009D5554" w:rsidP="004052C7">
      <w:pPr>
        <w:pStyle w:val="ListParagraph"/>
        <w:tabs>
          <w:tab w:val="left" w:pos="360"/>
        </w:tabs>
        <w:ind w:left="0"/>
        <w:rPr>
          <w:b/>
          <w:bCs/>
          <w:lang w:val="en-GB"/>
          <w:rPrChange w:id="11" w:author="Lydia Groves" w:date="2025-04-15T13:25:00Z" w16du:dateUtc="2025-04-15T12:25:00Z">
            <w:rPr>
              <w:b/>
              <w:bCs/>
            </w:rPr>
          </w:rPrChange>
        </w:rPr>
      </w:pPr>
    </w:p>
    <w:p w14:paraId="4359B7E9" w14:textId="0C0AA6BE" w:rsidR="00A6586A" w:rsidRPr="00A6586A" w:rsidRDefault="003436FC" w:rsidP="005F1D67">
      <w:pPr>
        <w:rPr>
          <w:b/>
          <w:bCs/>
        </w:rPr>
      </w:pPr>
      <w:r>
        <w:rPr>
          <w:b/>
          <w:bCs/>
        </w:rPr>
        <w:t xml:space="preserve">1. </w:t>
      </w:r>
      <w:r w:rsidR="00A6586A">
        <w:rPr>
          <w:b/>
          <w:bCs/>
        </w:rPr>
        <w:t>Introduction</w:t>
      </w:r>
    </w:p>
    <w:p w14:paraId="52E7DF08" w14:textId="11CE30AE" w:rsidR="5C5F10EF" w:rsidRDefault="25F31256" w:rsidP="005F1D67">
      <w:pPr>
        <w:rPr>
          <w:color w:val="000000" w:themeColor="text1"/>
        </w:rPr>
      </w:pPr>
      <w:r w:rsidRPr="25F31256">
        <w:rPr>
          <w:color w:val="000000" w:themeColor="text1"/>
        </w:rPr>
        <w:t xml:space="preserve">Abundance is a fundamental variable in ecology and conservation, for instance, to study the dynamics of populations, predator-prey and interspecific interactions, as well as to assess the impacts of habitat conversion and global climate change. Moreover, by monitoring abundance through time, it is possible to detect and predict trends in populations of game, invasive, or threatened species, </w:t>
      </w:r>
      <w:r w:rsidR="00F662E1">
        <w:rPr>
          <w:color w:val="000000" w:themeColor="text1"/>
        </w:rPr>
        <w:t>together with</w:t>
      </w:r>
      <w:r w:rsidR="004960B1">
        <w:rPr>
          <w:color w:val="000000" w:themeColor="text1"/>
        </w:rPr>
        <w:t xml:space="preserve"> </w:t>
      </w:r>
      <w:r w:rsidRPr="25F31256">
        <w:rPr>
          <w:color w:val="000000" w:themeColor="text1"/>
        </w:rPr>
        <w:t>assess</w:t>
      </w:r>
      <w:r w:rsidR="00F662E1">
        <w:rPr>
          <w:color w:val="000000" w:themeColor="text1"/>
        </w:rPr>
        <w:t>ing</w:t>
      </w:r>
      <w:r w:rsidRPr="25F31256">
        <w:rPr>
          <w:color w:val="000000" w:themeColor="text1"/>
        </w:rPr>
        <w:t xml:space="preserve"> the effectiveness of management actions to control or increase these populations </w:t>
      </w:r>
      <w:sdt>
        <w:sdtPr>
          <w:rPr>
            <w:color w:val="000000"/>
          </w:rPr>
          <w:tag w:val="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"/>
          <w:id w:val="766204056"/>
          <w:placeholder>
            <w:docPart w:val="DefaultPlaceholder_-1854013440"/>
          </w:placeholder>
        </w:sdtPr>
        <w:sdtContent>
          <w:r w:rsidR="00332894" w:rsidRPr="00332894">
            <w:rPr>
              <w:color w:val="000000"/>
            </w:rPr>
            <w:t xml:space="preserve">(Butchart et al., 2010; </w:t>
          </w:r>
          <w:proofErr w:type="spellStart"/>
          <w:r w:rsidR="00332894" w:rsidRPr="00332894">
            <w:rPr>
              <w:color w:val="000000"/>
            </w:rPr>
            <w:t>Moussy</w:t>
          </w:r>
          <w:proofErr w:type="spellEnd"/>
          <w:r w:rsidR="00332894" w:rsidRPr="00332894">
            <w:rPr>
              <w:color w:val="000000"/>
            </w:rPr>
            <w:t xml:space="preserve"> et al., 2022)</w:t>
          </w:r>
        </w:sdtContent>
      </w:sdt>
      <w:r w:rsidRPr="25F31256">
        <w:rPr>
          <w:color w:val="000000" w:themeColor="text1"/>
        </w:rPr>
        <w:t>. However, estimating abundance can pose significant challenges, particularly in vast and extensive areas where species occur at low densities, making</w:t>
      </w:r>
      <w:r w:rsidR="00ED2641">
        <w:rPr>
          <w:color w:val="000000" w:themeColor="text1"/>
        </w:rPr>
        <w:t xml:space="preserve"> it</w:t>
      </w:r>
      <w:r w:rsidRPr="25F31256">
        <w:rPr>
          <w:color w:val="000000" w:themeColor="text1"/>
        </w:rPr>
        <w:t xml:space="preserve"> difficult to detect individuals and to obtain accurate coun</w:t>
      </w:r>
      <w:r w:rsidR="00ED2641">
        <w:rPr>
          <w:color w:val="000000" w:themeColor="text1"/>
        </w:rPr>
        <w:t>t</w:t>
      </w:r>
      <w:r w:rsidR="5FB00C7C" w:rsidRPr="25F31256">
        <w:rPr>
          <w:color w:val="000000" w:themeColor="text1"/>
        </w:rPr>
        <w:t>s</w:t>
      </w:r>
      <w:r w:rsidRPr="25F31256">
        <w:rPr>
          <w:color w:val="000000" w:themeColor="text1"/>
        </w:rPr>
        <w:t xml:space="preserve">. </w:t>
      </w:r>
      <w:r w:rsidR="00775508">
        <w:rPr>
          <w:color w:val="000000" w:themeColor="text1"/>
        </w:rPr>
        <w:t>Conveniently</w:t>
      </w:r>
      <w:r w:rsidR="00ED2641">
        <w:rPr>
          <w:color w:val="000000" w:themeColor="text1"/>
        </w:rPr>
        <w:t>, s</w:t>
      </w:r>
      <w:r>
        <w:t xml:space="preserve">everal wildlife species </w:t>
      </w:r>
      <w:r w:rsidR="00ED2641">
        <w:t>exhibit</w:t>
      </w:r>
      <w:r>
        <w:t xml:space="preserve"> seasonal behaviors in which individuals </w:t>
      </w:r>
      <w:r>
        <w:lastRenderedPageBreak/>
        <w:t xml:space="preserve">concentrate in small areas to rest, interact socially, mate, breed, and/or nest, providing a great opportunity for counting </w:t>
      </w:r>
      <w:r w:rsidR="00122E5E">
        <w:t>them</w:t>
      </w:r>
      <w:r w:rsidR="009D07F2">
        <w:t xml:space="preserve"> </w:t>
      </w:r>
      <w:sdt>
        <w:sdtPr>
          <w:rPr>
            <w:color w:val="000000"/>
          </w:rPr>
          <w:tag w:val="MENDELEY_CITATION_v3_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"/>
          <w:id w:val="1440016831"/>
          <w:placeholder>
            <w:docPart w:val="DefaultPlaceholder_-1854013440"/>
          </w:placeholder>
        </w:sdtPr>
        <w:sdtContent>
          <w:r w:rsidR="00332894" w:rsidRPr="00332894">
            <w:rPr>
              <w:color w:val="000000"/>
            </w:rPr>
            <w:t>(Brown, 2016)</w:t>
          </w:r>
        </w:sdtContent>
      </w:sdt>
      <w:r>
        <w:t xml:space="preserve">. For example, waterbirds gather in nesting colonies </w:t>
      </w:r>
      <w:sdt>
        <w:sdtPr>
          <w:rPr>
            <w:color w:val="000000"/>
          </w:rPr>
          <w:tag w:val="MENDELEY_CITATION_v3_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"/>
          <w:id w:val="-1938124901"/>
          <w:placeholder>
            <w:docPart w:val="DefaultPlaceholder_-1854013440"/>
          </w:placeholder>
        </w:sdtPr>
        <w:sdtContent>
          <w:r w:rsidR="00332894" w:rsidRPr="00332894">
            <w:rPr>
              <w:color w:val="000000"/>
            </w:rPr>
            <w:t>(Jovani et al., 2016; Rolland et al., 1998)</w:t>
          </w:r>
        </w:sdtContent>
      </w:sdt>
      <w:r>
        <w:t xml:space="preserve">, seals aggregate </w:t>
      </w:r>
      <w:r w:rsidR="0023176C">
        <w:t>at</w:t>
      </w:r>
      <w:r>
        <w:t xml:space="preserve"> haul-out and breeding sites </w:t>
      </w:r>
      <w:sdt>
        <w:sdtPr>
          <w:rPr>
            <w:color w:val="000000"/>
          </w:rPr>
          <w:tag w:val="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"/>
          <w:id w:val="2114161118"/>
          <w:placeholder>
            <w:docPart w:val="DefaultPlaceholder_-1854013440"/>
          </w:placeholder>
        </w:sdtPr>
        <w:sdtContent>
          <w:r w:rsidR="00332894" w:rsidRPr="00332894">
            <w:rPr>
              <w:color w:val="000000"/>
            </w:rPr>
            <w:t>(</w:t>
          </w:r>
          <w:proofErr w:type="spellStart"/>
          <w:r w:rsidR="00332894" w:rsidRPr="00332894">
            <w:rPr>
              <w:color w:val="000000"/>
            </w:rPr>
            <w:t>Hoekendijk</w:t>
          </w:r>
          <w:proofErr w:type="spellEnd"/>
          <w:r w:rsidR="00332894" w:rsidRPr="00332894">
            <w:rPr>
              <w:color w:val="000000"/>
            </w:rPr>
            <w:t xml:space="preserve"> et al., 2023; </w:t>
          </w:r>
          <w:proofErr w:type="spellStart"/>
          <w:r w:rsidR="00332894" w:rsidRPr="00332894">
            <w:rPr>
              <w:color w:val="000000"/>
            </w:rPr>
            <w:t>Procksch</w:t>
          </w:r>
          <w:proofErr w:type="spellEnd"/>
          <w:r w:rsidR="00332894" w:rsidRPr="00332894">
            <w:rPr>
              <w:color w:val="000000"/>
            </w:rPr>
            <w:t xml:space="preserve"> et al., 2020)</w:t>
          </w:r>
        </w:sdtContent>
      </w:sdt>
      <w:r>
        <w:t xml:space="preserve">, birds jointly </w:t>
      </w:r>
      <w:r w:rsidR="00AE52A9">
        <w:t xml:space="preserve">use </w:t>
      </w:r>
      <w:r>
        <w:t xml:space="preserve">stopover sites during long-distance migrations </w:t>
      </w:r>
      <w:sdt>
        <w:sdtPr>
          <w:rPr>
            <w:color w:val="000000"/>
          </w:rPr>
          <w:tag w:val="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"/>
          <w:id w:val="-1122148289"/>
          <w:placeholder>
            <w:docPart w:val="DefaultPlaceholder_-1854013440"/>
          </w:placeholder>
        </w:sdtPr>
        <w:sdtContent>
          <w:r w:rsidR="00332894" w:rsidRPr="00332894">
            <w:rPr>
              <w:color w:val="000000"/>
            </w:rPr>
            <w:t>(Cohen et al., 2021; Schmaljohann et al., 2022)</w:t>
          </w:r>
        </w:sdtContent>
      </w:sdt>
      <w:r>
        <w:t xml:space="preserve">, and turtles synchronously nest in sandbanks and beaches </w:t>
      </w:r>
      <w:sdt>
        <w:sdtPr>
          <w:rPr>
            <w:color w:val="000000"/>
          </w:rPr>
          <w:tag w:val="MENDELEY_CITATION_v3_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
          <w:id w:val="-213201267"/>
          <w:placeholder>
            <w:docPart w:val="DefaultPlaceholder_-1854013440"/>
          </w:placeholder>
        </w:sdtPr>
        <w:sdtContent>
          <w:r w:rsidR="00332894" w:rsidRPr="00332894">
            <w:rPr>
              <w:color w:val="000000"/>
            </w:rPr>
            <w:t xml:space="preserve">(Forero-Medina et al., 2021; </w:t>
          </w:r>
          <w:proofErr w:type="spellStart"/>
          <w:r w:rsidR="00332894" w:rsidRPr="00332894">
            <w:rPr>
              <w:color w:val="000000"/>
            </w:rPr>
            <w:t>Scheelings</w:t>
          </w:r>
          <w:proofErr w:type="spellEnd"/>
          <w:r w:rsidR="00332894" w:rsidRPr="00332894">
            <w:rPr>
              <w:color w:val="000000"/>
            </w:rPr>
            <w:t>, 2023)</w:t>
          </w:r>
        </w:sdtContent>
      </w:sdt>
      <w:r>
        <w:t>.</w:t>
      </w:r>
      <w:r w:rsidRPr="25F31256">
        <w:rPr>
          <w:color w:val="000000" w:themeColor="text1"/>
        </w:rPr>
        <w:t xml:space="preserve"> </w:t>
      </w:r>
      <w:r w:rsidR="005F1D67">
        <w:rPr>
          <w:color w:val="000000" w:themeColor="text1"/>
        </w:rPr>
        <w:t>Therefore</w:t>
      </w:r>
      <w:r w:rsidRPr="25F31256">
        <w:rPr>
          <w:color w:val="000000" w:themeColor="text1"/>
        </w:rPr>
        <w:t>, counting animals during these periods of spatial aggregation can significantly enhance the accuracy and efficiency of survey efforts for estimating and monitoring abundance.</w:t>
      </w:r>
    </w:p>
    <w:p w14:paraId="4EA3FD20" w14:textId="783D64E8" w:rsidR="00AE52A9" w:rsidRDefault="25F31256" w:rsidP="005F1D67">
      <w:pPr>
        <w:rPr>
          <w:color w:val="000000" w:themeColor="text1"/>
        </w:rPr>
      </w:pPr>
      <w:r w:rsidRPr="25F31256">
        <w:rPr>
          <w:color w:val="000000" w:themeColor="text1"/>
        </w:rPr>
        <w:t xml:space="preserve">Recently, drone-based surveys have emerged as an efficient and less-invasive method for sampling spatially aggregated wildlife populations </w:t>
      </w:r>
      <w:sdt>
        <w:sdtPr>
          <w:rPr>
            <w:color w:val="000000"/>
          </w:rPr>
          <w:tag w:val="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"/>
          <w:id w:val="-359896336"/>
          <w:placeholder>
            <w:docPart w:val="DefaultPlaceholder_-1854013440"/>
          </w:placeholder>
        </w:sdtPr>
        <w:sdtContent>
          <w:r w:rsidR="00332894" w:rsidRPr="00332894">
            <w:rPr>
              <w:color w:val="000000"/>
            </w:rPr>
            <w:t xml:space="preserve">(Christie et al., 2016; </w:t>
          </w:r>
          <w:proofErr w:type="spellStart"/>
          <w:r w:rsidR="00332894" w:rsidRPr="00332894">
            <w:rPr>
              <w:color w:val="000000"/>
            </w:rPr>
            <w:t>Linchant</w:t>
          </w:r>
          <w:proofErr w:type="spellEnd"/>
          <w:r w:rsidR="00332894" w:rsidRPr="00332894">
            <w:rPr>
              <w:color w:val="000000"/>
            </w:rPr>
            <w:t xml:space="preserve"> et al., 2015; Lyons et al., 2019)</w:t>
          </w:r>
        </w:sdtContent>
      </w:sdt>
      <w:r w:rsidRPr="25F31256">
        <w:rPr>
          <w:color w:val="000000" w:themeColor="text1"/>
        </w:rPr>
        <w:t>. Using drones</w:t>
      </w:r>
      <w:r w:rsidR="00E90877">
        <w:rPr>
          <w:color w:val="000000" w:themeColor="text1"/>
        </w:rPr>
        <w:t xml:space="preserve"> (</w:t>
      </w:r>
      <w:r w:rsidR="005F1D67">
        <w:rPr>
          <w:color w:val="000000" w:themeColor="text1"/>
        </w:rPr>
        <w:t>also known as</w:t>
      </w:r>
      <w:r w:rsidR="00E90877">
        <w:rPr>
          <w:color w:val="000000" w:themeColor="text1"/>
        </w:rPr>
        <w:t xml:space="preserve"> un</w:t>
      </w:r>
      <w:r w:rsidR="00BB5356">
        <w:rPr>
          <w:color w:val="000000" w:themeColor="text1"/>
        </w:rPr>
        <w:t>occupied aerial vehicles, UAV;</w:t>
      </w:r>
      <w:r w:rsidR="000C4B4C">
        <w:rPr>
          <w:color w:val="000000" w:themeColor="text1"/>
        </w:rPr>
        <w:t xml:space="preserve"> or</w:t>
      </w:r>
      <w:r w:rsidR="00BB5356">
        <w:rPr>
          <w:color w:val="000000" w:themeColor="text1"/>
        </w:rPr>
        <w:t xml:space="preserve"> </w:t>
      </w:r>
      <w:r w:rsidR="000C4B4C">
        <w:rPr>
          <w:color w:val="000000" w:themeColor="text1"/>
        </w:rPr>
        <w:t>remotely piloted</w:t>
      </w:r>
      <w:r w:rsidR="00BB5356">
        <w:rPr>
          <w:color w:val="000000" w:themeColor="text1"/>
        </w:rPr>
        <w:t xml:space="preserve"> </w:t>
      </w:r>
      <w:r w:rsidR="005F1D67">
        <w:rPr>
          <w:color w:val="000000" w:themeColor="text1"/>
        </w:rPr>
        <w:t>aircrafts, RPA</w:t>
      </w:r>
      <w:r w:rsidR="00E90877">
        <w:rPr>
          <w:color w:val="000000" w:themeColor="text1"/>
        </w:rPr>
        <w:t>)</w:t>
      </w:r>
      <w:r w:rsidRPr="25F31256">
        <w:rPr>
          <w:color w:val="000000" w:themeColor="text1"/>
        </w:rPr>
        <w:t xml:space="preserve"> to count aggregated individuals from above has been shown to be more accurate and precise in comparison with ground-based surveys </w:t>
      </w:r>
      <w:sdt>
        <w:sdtPr>
          <w:rPr>
            <w:color w:val="000000"/>
          </w:rPr>
          <w:tag w:val="MENDELEY_CITATION_v3_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XX0="/>
          <w:id w:val="-1504204238"/>
          <w:placeholder>
            <w:docPart w:val="DefaultPlaceholder_-1854013440"/>
          </w:placeholder>
        </w:sdtPr>
        <w:sdtContent>
          <w:r w:rsidR="00332894" w:rsidRPr="00332894">
            <w:rPr>
              <w:color w:val="000000"/>
            </w:rPr>
            <w:t>(Goebel et al., 2015; Hodgson et al., 2016, 2018; Ratcliffe et al., 2015)</w:t>
          </w:r>
        </w:sdtContent>
      </w:sdt>
      <w:r w:rsidR="003C17E2">
        <w:rPr>
          <w:color w:val="000000" w:themeColor="text1"/>
        </w:rPr>
        <w:t>,</w:t>
      </w:r>
      <w:r w:rsidRPr="25F31256">
        <w:rPr>
          <w:color w:val="000000" w:themeColor="text1"/>
        </w:rPr>
        <w:t xml:space="preserve"> while also causing less disturbance to the animals</w:t>
      </w:r>
      <w:r w:rsidR="00963705">
        <w:rPr>
          <w:color w:val="000000" w:themeColor="text1"/>
        </w:rPr>
        <w:t xml:space="preserve"> </w:t>
      </w:r>
      <w:sdt>
        <w:sdtPr>
          <w:rPr>
            <w:color w:val="000000"/>
          </w:rPr>
          <w:tag w:val="MENDELEY_CITATION_v3_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"/>
          <w:id w:val="-1963252294"/>
          <w:placeholder>
            <w:docPart w:val="DefaultPlaceholder_-1854013440"/>
          </w:placeholder>
        </w:sdtPr>
        <w:sdtContent>
          <w:r w:rsidR="00332894" w:rsidRPr="00332894">
            <w:rPr>
              <w:color w:val="000000"/>
            </w:rPr>
            <w:t>(Krause et al., 2021)</w:t>
          </w:r>
        </w:sdtContent>
      </w:sdt>
      <w:r w:rsidR="00780016">
        <w:rPr>
          <w:color w:val="000000" w:themeColor="text1"/>
        </w:rPr>
        <w:t>.</w:t>
      </w:r>
      <w:r w:rsidRPr="25F31256">
        <w:rPr>
          <w:color w:val="000000" w:themeColor="text1"/>
        </w:rPr>
        <w:t xml:space="preserve"> A common protocol used </w:t>
      </w:r>
      <w:r w:rsidR="00AE52A9">
        <w:rPr>
          <w:color w:val="000000" w:themeColor="text1"/>
        </w:rPr>
        <w:t>for</w:t>
      </w:r>
      <w:r w:rsidR="00AE52A9" w:rsidRPr="25F31256">
        <w:rPr>
          <w:color w:val="000000" w:themeColor="text1"/>
        </w:rPr>
        <w:t xml:space="preserve"> </w:t>
      </w:r>
      <w:r w:rsidRPr="25F31256">
        <w:rPr>
          <w:color w:val="000000" w:themeColor="text1"/>
        </w:rPr>
        <w:t>drone surveys</w:t>
      </w:r>
      <w:r w:rsidR="00AE52A9" w:rsidRPr="25F31256">
        <w:rPr>
          <w:color w:val="000000" w:themeColor="text1"/>
        </w:rPr>
        <w:t xml:space="preserve"> </w:t>
      </w:r>
      <w:r w:rsidRPr="25F31256">
        <w:rPr>
          <w:color w:val="000000" w:themeColor="text1"/>
        </w:rPr>
        <w:t>is to plan flights with a high overlap between successive photos and lateral strips, merg</w:t>
      </w:r>
      <w:r w:rsidR="009A4DCA">
        <w:rPr>
          <w:color w:val="000000" w:themeColor="text1"/>
        </w:rPr>
        <w:t>ing</w:t>
      </w:r>
      <w:r w:rsidRPr="25F31256">
        <w:rPr>
          <w:color w:val="000000" w:themeColor="text1"/>
        </w:rPr>
        <w:t xml:space="preserve"> the collected images into a single orthorectified mosaic (i.e., orthomosaic</w:t>
      </w:r>
      <w:r w:rsidR="00220C56">
        <w:rPr>
          <w:color w:val="000000" w:themeColor="text1"/>
        </w:rPr>
        <w:t xml:space="preserve">; </w:t>
      </w:r>
      <w:sdt>
        <w:sdtPr>
          <w:rPr>
            <w:color w:val="000000"/>
          </w:rPr>
          <w:tag w:val="MENDELEY_CITATION_v3_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"/>
          <w:id w:val="107933294"/>
          <w:placeholder>
            <w:docPart w:val="DefaultPlaceholder_-1854013440"/>
          </w:placeholder>
        </w:sdtPr>
        <w:sdtContent>
          <w:r w:rsidR="00332894" w:rsidRPr="00332894">
            <w:rPr>
              <w:color w:val="000000"/>
            </w:rPr>
            <w:t>Westoby et al., 2012; Wolf et al., 2014)</w:t>
          </w:r>
        </w:sdtContent>
      </w:sdt>
      <w:r w:rsidRPr="25F31256">
        <w:rPr>
          <w:color w:val="000000" w:themeColor="text1"/>
        </w:rPr>
        <w:t xml:space="preserve">. </w:t>
      </w:r>
      <w:r w:rsidR="004056BC">
        <w:rPr>
          <w:color w:val="000000" w:themeColor="text1"/>
        </w:rPr>
        <w:t>When sampling</w:t>
      </w:r>
      <w:r w:rsidRPr="25F31256">
        <w:rPr>
          <w:color w:val="000000" w:themeColor="text1"/>
        </w:rPr>
        <w:t xml:space="preserve"> aggregated populations, these flights </w:t>
      </w:r>
      <w:r w:rsidR="001F7DB1">
        <w:rPr>
          <w:color w:val="000000" w:themeColor="text1"/>
        </w:rPr>
        <w:t>usually</w:t>
      </w:r>
      <w:r w:rsidRPr="25F31256">
        <w:rPr>
          <w:color w:val="000000" w:themeColor="text1"/>
        </w:rPr>
        <w:t xml:space="preserve"> cover the entire area where individuals are gathered (e.g., a bird colony area, </w:t>
      </w:r>
      <w:sdt>
        <w:sdtPr>
          <w:rPr>
            <w:color w:val="000000"/>
          </w:rPr>
          <w:tag w:val="MENDELEY_CITATION_v3_eyJjaXRhdGlvbklEIjoiTUVOREVMRVlfQ0lUQVRJT05fOTRmMDczNWUtMjJmZC00MDRmLWExOTgtNGQ0YmY1NjljYzJhIiwicHJvcGVydGllcyI6eyJub3RlSW5kZXgiOjB9LCJpc0VkaXRlZCI6ZmFsc2UsIm1hbnVhbE92ZXJyaWRlIjp7ImlzTWFudWFsbHlPdmVycmlkZGVuIjp0cnVlLCJjaXRlcHJvY1RleHQiOiIoV2VpbnN0ZWluIGV0IGFsLiwgMjAyMikiLCJtYW51YWxPdmVycmlkZVRleHQiOiJXZWluc3RlaW4gZXQgYWwuLCAyMDIy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XX0="/>
          <w:id w:val="60912541"/>
          <w:placeholder>
            <w:docPart w:val="DefaultPlaceholder_-1854013440"/>
          </w:placeholder>
        </w:sdtPr>
        <w:sdtContent>
          <w:r w:rsidR="00332894" w:rsidRPr="00332894">
            <w:rPr>
              <w:color w:val="000000"/>
            </w:rPr>
            <w:t>Weinstein et al., 2022</w:t>
          </w:r>
        </w:sdtContent>
      </w:sdt>
      <w:r w:rsidR="004C5164">
        <w:rPr>
          <w:color w:val="000000" w:themeColor="text1"/>
        </w:rPr>
        <w:t>;</w:t>
      </w:r>
      <w:r w:rsidRPr="25F31256">
        <w:rPr>
          <w:color w:val="000000" w:themeColor="text1"/>
        </w:rPr>
        <w:t xml:space="preserve"> or a seal haul-out islet,</w:t>
      </w:r>
      <w:r w:rsidR="004C5164">
        <w:rPr>
          <w:color w:val="000000" w:themeColor="text1"/>
        </w:rPr>
        <w:t xml:space="preserve"> </w:t>
      </w:r>
      <w:sdt>
        <w:sdtPr>
          <w:rPr>
            <w:color w:val="000000"/>
          </w:rPr>
          <w:tag w:val="MENDELEY_CITATION_v3_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"/>
          <w:id w:val="-1340534874"/>
          <w:placeholder>
            <w:docPart w:val="DefaultPlaceholder_-1854013440"/>
          </w:placeholder>
        </w:sdtPr>
        <w:sdtContent>
          <w:proofErr w:type="spellStart"/>
          <w:r w:rsidR="00332894" w:rsidRPr="00332894">
            <w:rPr>
              <w:color w:val="000000"/>
            </w:rPr>
            <w:t>Procksch</w:t>
          </w:r>
          <w:proofErr w:type="spellEnd"/>
          <w:r w:rsidR="00332894" w:rsidRPr="00332894">
            <w:rPr>
              <w:color w:val="000000"/>
            </w:rPr>
            <w:t xml:space="preserve"> et al., 2020)</w:t>
          </w:r>
        </w:sdtContent>
      </w:sdt>
      <w:r w:rsidRPr="25F31256">
        <w:rPr>
          <w:color w:val="000000" w:themeColor="text1"/>
        </w:rPr>
        <w:t xml:space="preserve">. </w:t>
      </w:r>
    </w:p>
    <w:p w14:paraId="2B26AC34" w14:textId="54C4FCE3" w:rsidR="00C15DB9" w:rsidRDefault="006C0DE0" w:rsidP="00AE52A9">
      <w:pPr>
        <w:rPr>
          <w:color w:val="000000" w:themeColor="text1"/>
        </w:rPr>
      </w:pPr>
      <w:r>
        <w:rPr>
          <w:color w:val="000000" w:themeColor="text1"/>
        </w:rPr>
        <w:t>However, c</w:t>
      </w:r>
      <w:r w:rsidRPr="25F31256">
        <w:rPr>
          <w:color w:val="000000" w:themeColor="text1"/>
        </w:rPr>
        <w:t xml:space="preserve">ounting </w:t>
      </w:r>
      <w:r w:rsidR="00905EAA">
        <w:rPr>
          <w:color w:val="000000" w:themeColor="text1"/>
        </w:rPr>
        <w:t>w</w:t>
      </w:r>
      <w:r w:rsidR="00851CBF">
        <w:rPr>
          <w:color w:val="000000" w:themeColor="text1"/>
        </w:rPr>
        <w:t>ildlife</w:t>
      </w:r>
      <w:r w:rsidR="25F31256" w:rsidRPr="25F31256">
        <w:rPr>
          <w:color w:val="000000" w:themeColor="text1"/>
        </w:rPr>
        <w:t xml:space="preserve"> </w:t>
      </w:r>
      <w:r w:rsidR="00905EAA">
        <w:rPr>
          <w:color w:val="000000" w:themeColor="text1"/>
        </w:rPr>
        <w:t xml:space="preserve">individuals </w:t>
      </w:r>
      <w:r w:rsidR="25F31256" w:rsidRPr="25F31256">
        <w:rPr>
          <w:color w:val="000000" w:themeColor="text1"/>
        </w:rPr>
        <w:t xml:space="preserve">in </w:t>
      </w:r>
      <w:bookmarkStart w:id="12" w:name="_Int_jHjZOrUg"/>
      <w:r w:rsidR="25F31256" w:rsidRPr="25F31256">
        <w:rPr>
          <w:color w:val="000000" w:themeColor="text1"/>
        </w:rPr>
        <w:t>orthomosaics</w:t>
      </w:r>
      <w:bookmarkEnd w:id="12"/>
      <w:r w:rsidR="25F31256" w:rsidRPr="25F31256">
        <w:rPr>
          <w:color w:val="000000" w:themeColor="text1"/>
        </w:rPr>
        <w:t xml:space="preserve"> during these </w:t>
      </w:r>
      <w:r w:rsidR="001F7DB1" w:rsidRPr="25F31256">
        <w:rPr>
          <w:color w:val="000000" w:themeColor="text1"/>
        </w:rPr>
        <w:t xml:space="preserve">aggregation </w:t>
      </w:r>
      <w:r w:rsidR="25F31256" w:rsidRPr="25F31256">
        <w:rPr>
          <w:color w:val="000000" w:themeColor="text1"/>
        </w:rPr>
        <w:t xml:space="preserve">events </w:t>
      </w:r>
      <w:r w:rsidR="006315F3">
        <w:rPr>
          <w:color w:val="000000" w:themeColor="text1"/>
        </w:rPr>
        <w:t>is</w:t>
      </w:r>
      <w:r w:rsidR="00851CBF">
        <w:rPr>
          <w:color w:val="000000" w:themeColor="text1"/>
        </w:rPr>
        <w:t xml:space="preserve"> subject to</w:t>
      </w:r>
      <w:r w:rsidR="25F31256" w:rsidRPr="25F31256">
        <w:rPr>
          <w:color w:val="000000" w:themeColor="text1"/>
        </w:rPr>
        <w:t xml:space="preserve"> some unintended </w:t>
      </w:r>
      <w:r w:rsidR="00905EAA">
        <w:rPr>
          <w:color w:val="000000" w:themeColor="text1"/>
        </w:rPr>
        <w:t xml:space="preserve">sources of </w:t>
      </w:r>
      <w:r w:rsidR="25F31256" w:rsidRPr="25F31256">
        <w:rPr>
          <w:color w:val="000000" w:themeColor="text1"/>
        </w:rPr>
        <w:t>errors</w:t>
      </w:r>
      <w:r w:rsidR="00691A32">
        <w:rPr>
          <w:color w:val="000000" w:themeColor="text1"/>
        </w:rPr>
        <w:t xml:space="preserve">, potentially </w:t>
      </w:r>
      <w:r w:rsidR="00A44E34">
        <w:rPr>
          <w:color w:val="000000" w:themeColor="text1"/>
        </w:rPr>
        <w:t>biasing</w:t>
      </w:r>
      <w:r w:rsidR="00AE52A9">
        <w:rPr>
          <w:color w:val="000000" w:themeColor="text1"/>
        </w:rPr>
        <w:t xml:space="preserve"> abundance estimates </w:t>
      </w:r>
      <w:r w:rsidR="00A44E34">
        <w:rPr>
          <w:color w:val="000000" w:themeColor="text1"/>
        </w:rPr>
        <w:t>if</w:t>
      </w:r>
      <w:r w:rsidR="00AE52A9">
        <w:rPr>
          <w:color w:val="000000" w:themeColor="text1"/>
        </w:rPr>
        <w:t xml:space="preserve"> </w:t>
      </w:r>
      <w:r w:rsidR="25F31256" w:rsidRPr="25F31256">
        <w:rPr>
          <w:color w:val="000000" w:themeColor="text1"/>
        </w:rPr>
        <w:t>not properly addressed</w:t>
      </w:r>
      <w:r w:rsidR="002E1517">
        <w:rPr>
          <w:color w:val="000000" w:themeColor="text1"/>
        </w:rPr>
        <w:t xml:space="preserve"> </w:t>
      </w:r>
      <w:sdt>
        <w:sdtPr>
          <w:rPr>
            <w:color w:val="000000"/>
          </w:rPr>
          <w:tag w:val="MENDELEY_CITATION_v3_eyJjaXRhdGlvbklEIjoiTUVOREVMRVlfQ0lUQVRJT05fYzgxMDkyMzktNDQ2ZC00OTFkLTg1YmMtOTJmYWVhZGM4MWZhIiwicHJvcGVydGllcyI6eyJub3RlSW5kZXgiOjB9LCJpc0VkaXRlZCI6ZmFsc2UsIm1hbnVhbE92ZXJyaWRlIjp7ImlzTWFudWFsbHlPdmVycmlkZGVuIjpmYWxzZSwiY2l0ZXByb2NUZXh0IjoiKEJyYWNrIGV0IGFsLiwgMjAxOC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1dfQ=="/>
          <w:id w:val="23370506"/>
          <w:placeholder>
            <w:docPart w:val="DefaultPlaceholder_-1854013440"/>
          </w:placeholder>
        </w:sdtPr>
        <w:sdtContent>
          <w:r w:rsidR="00332894" w:rsidRPr="00332894">
            <w:rPr>
              <w:color w:val="000000"/>
            </w:rPr>
            <w:t>(Brack et al., 2018)</w:t>
          </w:r>
        </w:sdtContent>
      </w:sdt>
      <w:r w:rsidR="25F31256" w:rsidRPr="25F31256">
        <w:rPr>
          <w:color w:val="000000" w:themeColor="text1"/>
        </w:rPr>
        <w:t xml:space="preserve">. For instance, </w:t>
      </w:r>
      <w:r w:rsidR="00021FF4">
        <w:rPr>
          <w:color w:val="000000" w:themeColor="text1"/>
        </w:rPr>
        <w:t>a</w:t>
      </w:r>
      <w:r w:rsidR="00021FF4" w:rsidRPr="25F31256">
        <w:rPr>
          <w:color w:val="000000" w:themeColor="text1"/>
        </w:rPr>
        <w:t xml:space="preserve">n individual may not be </w:t>
      </w:r>
      <w:r w:rsidR="00021FF4">
        <w:rPr>
          <w:color w:val="000000" w:themeColor="text1"/>
        </w:rPr>
        <w:t xml:space="preserve">observable </w:t>
      </w:r>
      <w:r w:rsidR="00021FF4" w:rsidRPr="25F31256">
        <w:rPr>
          <w:color w:val="000000" w:themeColor="text1"/>
        </w:rPr>
        <w:t>in the collected imagery</w:t>
      </w:r>
      <w:r w:rsidR="00021FF4">
        <w:rPr>
          <w:color w:val="000000" w:themeColor="text1"/>
        </w:rPr>
        <w:t xml:space="preserve"> (i.e., unavailable for detection)</w:t>
      </w:r>
      <w:r w:rsidR="00021FF4" w:rsidRPr="25F31256">
        <w:rPr>
          <w:color w:val="000000" w:themeColor="text1"/>
        </w:rPr>
        <w:t xml:space="preserve"> by being hidden below vegetation</w:t>
      </w:r>
      <w:r w:rsidR="00021FF4">
        <w:rPr>
          <w:color w:val="000000" w:themeColor="text1"/>
        </w:rPr>
        <w:t>, under water,</w:t>
      </w:r>
      <w:r w:rsidR="00021FF4" w:rsidRPr="25F31256">
        <w:rPr>
          <w:color w:val="000000" w:themeColor="text1"/>
        </w:rPr>
        <w:t xml:space="preserve"> or temporarily outside the flown area (e.g., foraging elsewhere).</w:t>
      </w:r>
      <w:r w:rsidR="00021FF4">
        <w:rPr>
          <w:color w:val="000000" w:themeColor="text1"/>
        </w:rPr>
        <w:t xml:space="preserve"> </w:t>
      </w:r>
      <w:r w:rsidR="00BB74D0">
        <w:rPr>
          <w:color w:val="000000" w:themeColor="text1"/>
        </w:rPr>
        <w:t xml:space="preserve">Additionally, </w:t>
      </w:r>
      <w:r w:rsidR="009A6CDE">
        <w:rPr>
          <w:color w:val="000000" w:themeColor="text1"/>
        </w:rPr>
        <w:t xml:space="preserve">even if the individual is observable in the images, </w:t>
      </w:r>
      <w:r w:rsidR="00021FF4" w:rsidRPr="25F31256">
        <w:rPr>
          <w:color w:val="000000" w:themeColor="text1"/>
        </w:rPr>
        <w:t xml:space="preserve">a human observer or a detection algorithm can fail to detect </w:t>
      </w:r>
      <w:r w:rsidR="009A6CDE">
        <w:rPr>
          <w:color w:val="000000" w:themeColor="text1"/>
        </w:rPr>
        <w:t>it</w:t>
      </w:r>
      <w:r w:rsidR="00021FF4">
        <w:rPr>
          <w:color w:val="000000" w:themeColor="text1"/>
        </w:rPr>
        <w:t>.</w:t>
      </w:r>
      <w:r w:rsidR="009A6CDE">
        <w:rPr>
          <w:color w:val="000000" w:themeColor="text1"/>
        </w:rPr>
        <w:t xml:space="preserve"> </w:t>
      </w:r>
      <w:r w:rsidR="25F31256" w:rsidRPr="25F31256">
        <w:rPr>
          <w:color w:val="000000" w:themeColor="text1"/>
        </w:rPr>
        <w:t xml:space="preserve">Furthermore, animals </w:t>
      </w:r>
      <w:r w:rsidR="00CA376A">
        <w:rPr>
          <w:color w:val="000000" w:themeColor="text1"/>
        </w:rPr>
        <w:t xml:space="preserve">that </w:t>
      </w:r>
      <w:r w:rsidR="25F31256" w:rsidRPr="25F31256">
        <w:rPr>
          <w:color w:val="000000" w:themeColor="text1"/>
        </w:rPr>
        <w:t xml:space="preserve">move during the </w:t>
      </w:r>
      <w:r w:rsidR="00715734">
        <w:rPr>
          <w:color w:val="000000" w:themeColor="text1"/>
        </w:rPr>
        <w:t xml:space="preserve">drone </w:t>
      </w:r>
      <w:r w:rsidR="25F31256" w:rsidRPr="25F31256">
        <w:rPr>
          <w:color w:val="000000" w:themeColor="text1"/>
        </w:rPr>
        <w:t>flight</w:t>
      </w:r>
      <w:r w:rsidR="00240D85">
        <w:rPr>
          <w:color w:val="000000" w:themeColor="text1"/>
        </w:rPr>
        <w:t xml:space="preserve"> </w:t>
      </w:r>
      <w:r w:rsidR="25F31256" w:rsidRPr="25F31256">
        <w:rPr>
          <w:color w:val="000000" w:themeColor="text1"/>
        </w:rPr>
        <w:t xml:space="preserve">can appear </w:t>
      </w:r>
      <w:r w:rsidR="00B932DF">
        <w:rPr>
          <w:color w:val="000000" w:themeColor="text1"/>
        </w:rPr>
        <w:t xml:space="preserve">multiple times at different locations in the photos used to create </w:t>
      </w:r>
      <w:r w:rsidR="25F31256" w:rsidRPr="25F31256">
        <w:rPr>
          <w:color w:val="000000" w:themeColor="text1"/>
        </w:rPr>
        <w:t xml:space="preserve">the </w:t>
      </w:r>
      <w:bookmarkStart w:id="13" w:name="_Int_0FLvjKcz"/>
      <w:r w:rsidR="25F31256" w:rsidRPr="25F31256">
        <w:rPr>
          <w:color w:val="000000" w:themeColor="text1"/>
        </w:rPr>
        <w:t>orthomosaic</w:t>
      </w:r>
      <w:bookmarkEnd w:id="13"/>
      <w:r w:rsidR="25F31256" w:rsidRPr="25F31256">
        <w:rPr>
          <w:color w:val="000000" w:themeColor="text1"/>
        </w:rPr>
        <w:t xml:space="preserve"> (Figure 1)</w:t>
      </w:r>
      <w:r w:rsidR="009E0E48">
        <w:rPr>
          <w:color w:val="000000" w:themeColor="text1"/>
        </w:rPr>
        <w:t>.</w:t>
      </w:r>
      <w:r w:rsidR="25F31256" w:rsidRPr="25F31256">
        <w:rPr>
          <w:color w:val="000000" w:themeColor="text1"/>
        </w:rPr>
        <w:t xml:space="preserve"> </w:t>
      </w:r>
      <w:r w:rsidR="0046681E">
        <w:rPr>
          <w:color w:val="000000" w:themeColor="text1"/>
        </w:rPr>
        <w:t xml:space="preserve">Finally, an </w:t>
      </w:r>
      <w:r w:rsidR="00B932DF">
        <w:rPr>
          <w:color w:val="000000" w:themeColor="text1"/>
        </w:rPr>
        <w:t xml:space="preserve">important characteristic is </w:t>
      </w:r>
      <w:r w:rsidR="25F31256" w:rsidRPr="25F31256">
        <w:rPr>
          <w:color w:val="000000" w:themeColor="text1"/>
        </w:rPr>
        <w:t xml:space="preserve">that these aggregations are </w:t>
      </w:r>
      <w:r w:rsidR="00B73152">
        <w:rPr>
          <w:color w:val="000000" w:themeColor="text1"/>
        </w:rPr>
        <w:t>commonly</w:t>
      </w:r>
      <w:r w:rsidR="25F31256" w:rsidRPr="25F31256">
        <w:rPr>
          <w:color w:val="000000" w:themeColor="text1"/>
        </w:rPr>
        <w:t xml:space="preserve"> temporary, </w:t>
      </w:r>
      <w:r w:rsidR="00B932DF">
        <w:rPr>
          <w:color w:val="000000" w:themeColor="text1"/>
        </w:rPr>
        <w:t>with</w:t>
      </w:r>
      <w:r w:rsidR="25F31256" w:rsidRPr="25F31256">
        <w:rPr>
          <w:color w:val="000000" w:themeColor="text1"/>
        </w:rPr>
        <w:t xml:space="preserve"> </w:t>
      </w:r>
      <w:r w:rsidR="25F31256" w:rsidRPr="00B73152">
        <w:t xml:space="preserve">individuals arriving and leaving </w:t>
      </w:r>
      <w:r w:rsidR="00406DEE">
        <w:t>over the</w:t>
      </w:r>
      <w:r w:rsidR="25F31256" w:rsidRPr="00B73152">
        <w:t xml:space="preserve"> </w:t>
      </w:r>
      <w:r w:rsidR="00751CF3">
        <w:t xml:space="preserve">course of </w:t>
      </w:r>
      <w:r w:rsidR="25F31256" w:rsidRPr="00B73152">
        <w:t>days</w:t>
      </w:r>
      <w:r w:rsidR="008B2D32" w:rsidRPr="00B73152">
        <w:t xml:space="preserve">, </w:t>
      </w:r>
      <w:r w:rsidR="00B73152">
        <w:t>causing fluctuations</w:t>
      </w:r>
      <w:r w:rsidR="00B73152" w:rsidRPr="00B73152">
        <w:t xml:space="preserve"> in the population size</w:t>
      </w:r>
      <w:r w:rsidR="25F31256" w:rsidRPr="00B73152">
        <w:t>.</w:t>
      </w:r>
      <w:r w:rsidR="00360DBA" w:rsidRPr="00B73152">
        <w:t xml:space="preserve"> </w:t>
      </w:r>
      <w:r w:rsidR="00B932DF">
        <w:rPr>
          <w:color w:val="000000" w:themeColor="text1"/>
        </w:rPr>
        <w:t>For example, d</w:t>
      </w:r>
      <w:r w:rsidR="25F31256" w:rsidRPr="25F31256">
        <w:rPr>
          <w:color w:val="000000" w:themeColor="text1"/>
        </w:rPr>
        <w:t>uring the nesting, breeding, or migratory season</w:t>
      </w:r>
      <w:r w:rsidR="00307772">
        <w:rPr>
          <w:color w:val="000000" w:themeColor="text1"/>
        </w:rPr>
        <w:t>s</w:t>
      </w:r>
      <w:r w:rsidR="25F31256" w:rsidRPr="25F31256">
        <w:rPr>
          <w:color w:val="000000" w:themeColor="text1"/>
        </w:rPr>
        <w:t xml:space="preserve"> of birds and seals, individuals </w:t>
      </w:r>
      <w:r w:rsidR="00CA7648">
        <w:rPr>
          <w:color w:val="000000" w:themeColor="text1"/>
        </w:rPr>
        <w:t xml:space="preserve">can </w:t>
      </w:r>
      <w:r w:rsidR="00980B42">
        <w:rPr>
          <w:color w:val="000000" w:themeColor="text1"/>
        </w:rPr>
        <w:t>arrive</w:t>
      </w:r>
      <w:r w:rsidR="25F31256" w:rsidRPr="25F31256">
        <w:rPr>
          <w:color w:val="000000" w:themeColor="text1"/>
        </w:rPr>
        <w:t xml:space="preserve"> </w:t>
      </w:r>
      <w:r w:rsidR="00CA7648">
        <w:rPr>
          <w:color w:val="000000" w:themeColor="text1"/>
        </w:rPr>
        <w:t xml:space="preserve">and </w:t>
      </w:r>
      <w:r w:rsidR="002868D7">
        <w:rPr>
          <w:color w:val="000000" w:themeColor="text1"/>
        </w:rPr>
        <w:t>depart from</w:t>
      </w:r>
      <w:r w:rsidR="00CA7648">
        <w:rPr>
          <w:color w:val="000000" w:themeColor="text1"/>
        </w:rPr>
        <w:t xml:space="preserve"> </w:t>
      </w:r>
      <w:r w:rsidR="25F31256" w:rsidRPr="25F31256">
        <w:rPr>
          <w:color w:val="000000" w:themeColor="text1"/>
        </w:rPr>
        <w:t xml:space="preserve">the colony </w:t>
      </w:r>
      <w:r w:rsidR="00CA7648">
        <w:rPr>
          <w:color w:val="000000" w:themeColor="text1"/>
        </w:rPr>
        <w:t>area in different days throughout the season</w:t>
      </w:r>
      <w:r w:rsidR="25F31256" w:rsidRPr="25F31256">
        <w:rPr>
          <w:color w:val="000000" w:themeColor="text1"/>
        </w:rPr>
        <w:t xml:space="preserve">. This “open population” </w:t>
      </w:r>
      <w:r w:rsidR="00B932DF">
        <w:rPr>
          <w:color w:val="000000" w:themeColor="text1"/>
        </w:rPr>
        <w:lastRenderedPageBreak/>
        <w:t xml:space="preserve">characteristic </w:t>
      </w:r>
      <w:r w:rsidR="25F31256" w:rsidRPr="25F31256">
        <w:rPr>
          <w:color w:val="000000" w:themeColor="text1"/>
        </w:rPr>
        <w:t xml:space="preserve">might </w:t>
      </w:r>
      <w:r w:rsidR="00B932DF">
        <w:rPr>
          <w:color w:val="000000" w:themeColor="text1"/>
        </w:rPr>
        <w:t xml:space="preserve">lead to </w:t>
      </w:r>
      <w:r w:rsidR="25F31256" w:rsidRPr="25F31256">
        <w:rPr>
          <w:color w:val="000000" w:themeColor="text1"/>
        </w:rPr>
        <w:t>bias</w:t>
      </w:r>
      <w:r w:rsidR="00B932DF">
        <w:rPr>
          <w:color w:val="000000" w:themeColor="text1"/>
        </w:rPr>
        <w:t>ed</w:t>
      </w:r>
      <w:r w:rsidR="25F31256" w:rsidRPr="25F31256">
        <w:rPr>
          <w:color w:val="000000" w:themeColor="text1"/>
        </w:rPr>
        <w:t xml:space="preserve"> estimates of abundance if not accounted for. Worryingly, these errors are widely overlooked in abundance estimation</w:t>
      </w:r>
      <w:r w:rsidR="00D15537">
        <w:rPr>
          <w:color w:val="000000" w:themeColor="text1"/>
        </w:rPr>
        <w:t>s</w:t>
      </w:r>
      <w:r w:rsidR="25F31256" w:rsidRPr="25F31256">
        <w:rPr>
          <w:color w:val="000000" w:themeColor="text1"/>
        </w:rPr>
        <w:t xml:space="preserve"> </w:t>
      </w:r>
      <w:r w:rsidR="004323DB">
        <w:rPr>
          <w:color w:val="000000" w:themeColor="text1"/>
        </w:rPr>
        <w:t xml:space="preserve">derived </w:t>
      </w:r>
      <w:r w:rsidR="25F31256" w:rsidRPr="25F31256">
        <w:rPr>
          <w:color w:val="000000" w:themeColor="text1"/>
        </w:rPr>
        <w:t>from orthomosaic counts of drone-based surveys.</w:t>
      </w:r>
    </w:p>
    <w:p w14:paraId="3E5B6AA2" w14:textId="77777777" w:rsidR="003D1B98" w:rsidRDefault="003D1B98" w:rsidP="00AE52A9">
      <w:pPr>
        <w:rPr>
          <w:color w:val="000000" w:themeColor="text1"/>
        </w:rPr>
      </w:pPr>
    </w:p>
    <w:p w14:paraId="5E63A333" w14:textId="77777777" w:rsidR="00DE53BA" w:rsidRDefault="00DE53BA" w:rsidP="00DE53BA">
      <w:pPr>
        <w:keepNext/>
        <w:jc w:val="center"/>
      </w:pPr>
      <w:r>
        <w:rPr>
          <w:noProof/>
        </w:rPr>
        <w:drawing>
          <wp:inline distT="0" distB="0" distL="0" distR="0" wp14:anchorId="48DD7A43" wp14:editId="73A84250">
            <wp:extent cx="4520242" cy="3193092"/>
            <wp:effectExtent l="0" t="0" r="0" b="7620"/>
            <wp:docPr id="1419327880" name="Picture 1" descr="A yellow arrow pointing at a hole in the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0479" name="Picture 1" descr="A yellow arrow pointing at a hole in the sa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7968" cy="3198550"/>
                    </a:xfrm>
                    <a:prstGeom prst="rect">
                      <a:avLst/>
                    </a:prstGeom>
                    <a:noFill/>
                    <a:ln>
                      <a:noFill/>
                    </a:ln>
                  </pic:spPr>
                </pic:pic>
              </a:graphicData>
            </a:graphic>
          </wp:inline>
        </w:drawing>
      </w:r>
    </w:p>
    <w:p w14:paraId="2F78D058" w14:textId="7CA07CF1" w:rsidR="00DE53BA" w:rsidRDefault="00DE53BA" w:rsidP="00DE53BA">
      <w:pPr>
        <w:pStyle w:val="Caption"/>
        <w:spacing w:line="360" w:lineRule="auto"/>
      </w:pPr>
      <w:r w:rsidRPr="007718D1">
        <w:rPr>
          <w:b/>
          <w:bCs/>
        </w:rPr>
        <w:t xml:space="preserve">Figure </w:t>
      </w:r>
      <w:r w:rsidRPr="007718D1">
        <w:rPr>
          <w:b/>
          <w:bCs/>
        </w:rPr>
        <w:fldChar w:fldCharType="begin"/>
      </w:r>
      <w:r w:rsidRPr="007718D1">
        <w:rPr>
          <w:b/>
          <w:bCs/>
        </w:rPr>
        <w:instrText xml:space="preserve"> SEQ Figure \* ARABIC </w:instrText>
      </w:r>
      <w:r w:rsidRPr="007718D1">
        <w:rPr>
          <w:b/>
          <w:bCs/>
        </w:rPr>
        <w:fldChar w:fldCharType="separate"/>
      </w:r>
      <w:r>
        <w:rPr>
          <w:b/>
          <w:bCs/>
          <w:noProof/>
        </w:rPr>
        <w:t>1</w:t>
      </w:r>
      <w:r w:rsidRPr="007718D1">
        <w:rPr>
          <w:b/>
          <w:bCs/>
        </w:rPr>
        <w:fldChar w:fldCharType="end"/>
      </w:r>
      <w:r w:rsidRPr="007718D1">
        <w:rPr>
          <w:b/>
          <w:bCs/>
        </w:rPr>
        <w:t>.</w:t>
      </w:r>
      <w:r>
        <w:t xml:space="preserve"> Example of double count of a marked </w:t>
      </w:r>
      <w:r w:rsidR="0079210A">
        <w:t xml:space="preserve">river </w:t>
      </w:r>
      <w:r>
        <w:t>turtle in the resulting orthomosaic from drone surveys.</w:t>
      </w:r>
    </w:p>
    <w:p w14:paraId="61D3B2CA" w14:textId="77777777" w:rsidR="00DE53BA" w:rsidRPr="00ED2EFE" w:rsidRDefault="00DE53BA" w:rsidP="00AE52A9">
      <w:pPr>
        <w:rPr>
          <w:color w:val="FF0000"/>
        </w:rPr>
      </w:pPr>
    </w:p>
    <w:p w14:paraId="7EE342AA" w14:textId="1FCD5E43" w:rsidR="007718D1" w:rsidRDefault="00B046E2" w:rsidP="005F1D67">
      <w:r>
        <w:rPr>
          <w:color w:val="000000" w:themeColor="text1"/>
        </w:rPr>
        <w:t>In this study, we aim</w:t>
      </w:r>
      <w:r w:rsidR="00D9264D">
        <w:rPr>
          <w:color w:val="000000" w:themeColor="text1"/>
        </w:rPr>
        <w:t xml:space="preserve"> to</w:t>
      </w:r>
      <w:r w:rsidR="25F31256" w:rsidRPr="25F31256">
        <w:rPr>
          <w:color w:val="000000" w:themeColor="text1"/>
        </w:rPr>
        <w:t xml:space="preserve"> develop a novel approach to estimate abundance of spatially aggregated wildlife populations using drone-based counts in orthomosaics while accounting for multiple sources of error. The approach </w:t>
      </w:r>
      <w:r w:rsidR="004323DB">
        <w:rPr>
          <w:color w:val="000000" w:themeColor="text1"/>
        </w:rPr>
        <w:t>relies on</w:t>
      </w:r>
      <w:r w:rsidR="25F31256" w:rsidRPr="25F31256">
        <w:rPr>
          <w:color w:val="000000" w:themeColor="text1"/>
        </w:rPr>
        <w:t xml:space="preserve"> the combination of two types of datasets: resights of marked individuals and overall population counts. This study was motivated by the need </w:t>
      </w:r>
      <w:r w:rsidR="00B932DF">
        <w:rPr>
          <w:color w:val="000000" w:themeColor="text1"/>
        </w:rPr>
        <w:t xml:space="preserve">to estimate </w:t>
      </w:r>
      <w:r w:rsidR="25F31256" w:rsidRPr="25F31256">
        <w:rPr>
          <w:color w:val="000000" w:themeColor="text1"/>
        </w:rPr>
        <w:t xml:space="preserve">the abundance and </w:t>
      </w:r>
      <w:r w:rsidR="00B932DF" w:rsidRPr="25F31256">
        <w:rPr>
          <w:color w:val="000000" w:themeColor="text1"/>
        </w:rPr>
        <w:t>elaborat</w:t>
      </w:r>
      <w:r w:rsidR="00B932DF">
        <w:rPr>
          <w:color w:val="000000" w:themeColor="text1"/>
        </w:rPr>
        <w:t>e</w:t>
      </w:r>
      <w:r w:rsidR="00B932DF" w:rsidRPr="25F31256">
        <w:rPr>
          <w:color w:val="000000" w:themeColor="text1"/>
        </w:rPr>
        <w:t xml:space="preserve"> </w:t>
      </w:r>
      <w:r w:rsidR="25F31256" w:rsidRPr="25F31256">
        <w:rPr>
          <w:color w:val="000000" w:themeColor="text1"/>
        </w:rPr>
        <w:t xml:space="preserve">a monitoring protocol </w:t>
      </w:r>
      <w:r w:rsidR="00CD2297">
        <w:rPr>
          <w:color w:val="000000" w:themeColor="text1"/>
        </w:rPr>
        <w:t>for</w:t>
      </w:r>
      <w:r w:rsidR="25F31256" w:rsidRPr="25F31256">
        <w:rPr>
          <w:color w:val="000000" w:themeColor="text1"/>
        </w:rPr>
        <w:t xml:space="preserve"> Giant South American River Turtles (</w:t>
      </w:r>
      <w:proofErr w:type="spellStart"/>
      <w:r w:rsidR="25F31256" w:rsidRPr="25F31256">
        <w:rPr>
          <w:i/>
          <w:iCs/>
          <w:color w:val="000000" w:themeColor="text1"/>
        </w:rPr>
        <w:t>Podocnemis</w:t>
      </w:r>
      <w:proofErr w:type="spellEnd"/>
      <w:r w:rsidR="25F31256" w:rsidRPr="25F31256">
        <w:rPr>
          <w:i/>
          <w:iCs/>
          <w:color w:val="000000" w:themeColor="text1"/>
        </w:rPr>
        <w:t xml:space="preserve"> expansa</w:t>
      </w:r>
      <w:r w:rsidR="25F31256" w:rsidRPr="25F31256">
        <w:rPr>
          <w:color w:val="000000" w:themeColor="text1"/>
        </w:rPr>
        <w:t xml:space="preserve">, </w:t>
      </w:r>
      <w:r w:rsidR="008D78ED">
        <w:rPr>
          <w:color w:val="000000" w:themeColor="text1"/>
        </w:rPr>
        <w:t xml:space="preserve">referred </w:t>
      </w:r>
      <w:r w:rsidR="00B932DF">
        <w:rPr>
          <w:color w:val="000000" w:themeColor="text1"/>
        </w:rPr>
        <w:t xml:space="preserve">onwards simply </w:t>
      </w:r>
      <w:r w:rsidR="008D78ED">
        <w:rPr>
          <w:color w:val="000000" w:themeColor="text1"/>
        </w:rPr>
        <w:t>as</w:t>
      </w:r>
      <w:r w:rsidR="25F31256" w:rsidRPr="25F31256">
        <w:rPr>
          <w:color w:val="000000" w:themeColor="text1"/>
        </w:rPr>
        <w:t xml:space="preserve"> </w:t>
      </w:r>
      <w:r w:rsidR="008D78ED">
        <w:rPr>
          <w:color w:val="000000" w:themeColor="text1"/>
        </w:rPr>
        <w:t>“</w:t>
      </w:r>
      <w:r w:rsidR="25F31256" w:rsidRPr="25F31256">
        <w:rPr>
          <w:color w:val="000000" w:themeColor="text1"/>
        </w:rPr>
        <w:t>river turtles</w:t>
      </w:r>
      <w:r w:rsidR="008D78ED">
        <w:rPr>
          <w:color w:val="000000" w:themeColor="text1"/>
        </w:rPr>
        <w:t>”</w:t>
      </w:r>
      <w:r w:rsidR="25F31256" w:rsidRPr="25F31256">
        <w:rPr>
          <w:color w:val="000000" w:themeColor="text1"/>
        </w:rPr>
        <w:t>) during the world’s largest known aggregation of freshwater turtles.</w:t>
      </w:r>
      <w:r w:rsidR="25F31256">
        <w:t xml:space="preserve"> </w:t>
      </w:r>
      <w:r w:rsidR="00354D61">
        <w:t>Every</w:t>
      </w:r>
      <w:r w:rsidR="25F31256">
        <w:t xml:space="preserve"> year during the dry season, thousands of </w:t>
      </w:r>
      <w:r w:rsidR="00B77B88">
        <w:t xml:space="preserve">river </w:t>
      </w:r>
      <w:r w:rsidR="25F31256">
        <w:t xml:space="preserve">turtles gather to nest in sandbanks and beaches of the </w:t>
      </w:r>
      <w:proofErr w:type="spellStart"/>
      <w:r w:rsidR="25F31256">
        <w:t>Guaporé</w:t>
      </w:r>
      <w:proofErr w:type="spellEnd"/>
      <w:r w:rsidR="25F31256">
        <w:t>/</w:t>
      </w:r>
      <w:proofErr w:type="spellStart"/>
      <w:r w:rsidR="25F31256">
        <w:t>Iténez</w:t>
      </w:r>
      <w:proofErr w:type="spellEnd"/>
      <w:r w:rsidR="25F31256">
        <w:t xml:space="preserve"> River, along the Brazil-Bolivia border (Amazon basin)</w:t>
      </w:r>
      <w:r w:rsidR="00AF1881">
        <w:t xml:space="preserve"> (Figure 2)</w:t>
      </w:r>
      <w:r w:rsidR="25F31256">
        <w:t>. While these mass nesting events used to be common across the Amazon and Orinoco basin, populations have considerably declined</w:t>
      </w:r>
      <w:r w:rsidR="0085690D">
        <w:t xml:space="preserve"> mainly </w:t>
      </w:r>
      <w:r w:rsidR="0085690D">
        <w:lastRenderedPageBreak/>
        <w:t>due to overexploitation for meat and eggs consumption</w:t>
      </w:r>
      <w:r w:rsidR="25F31256">
        <w:t>, and these large aggregations are now rare</w:t>
      </w:r>
      <w:r w:rsidR="00354D61">
        <w:t xml:space="preserve"> </w:t>
      </w:r>
      <w:sdt>
        <w:sdtPr>
          <w:rPr>
            <w:color w:val="000000"/>
          </w:rPr>
          <w:tag w:val="MENDELEY_CITATION_v3_eyJjaXRhdGlvbklEIjoiTUVOREVMRVlfQ0lUQVRJT05fNjMzNGQ4OTItYjA2Ni00Yzc5LThmMDItYjE0N2EzM2MxMjY5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2109106713"/>
          <w:placeholder>
            <w:docPart w:val="DefaultPlaceholder_-1854013440"/>
          </w:placeholder>
        </w:sdtPr>
        <w:sdtContent>
          <w:r w:rsidR="00332894" w:rsidRPr="00332894">
            <w:rPr>
              <w:color w:val="000000"/>
            </w:rPr>
            <w:t>(Forero-Medina et al., 2021)</w:t>
          </w:r>
        </w:sdtContent>
      </w:sdt>
      <w:r w:rsidR="25F31256">
        <w:t xml:space="preserve">. Previous methods for estimating river turtles’ </w:t>
      </w:r>
      <w:r w:rsidR="00895400">
        <w:t>abundance</w:t>
      </w:r>
      <w:r w:rsidR="25F31256">
        <w:t xml:space="preserve"> relied on counting hatchlings once they emerge</w:t>
      </w:r>
      <w:r w:rsidR="0075221F">
        <w:t xml:space="preserve"> (and then extrapolating the number of females </w:t>
      </w:r>
      <w:r w:rsidR="00460A92">
        <w:t>using</w:t>
      </w:r>
      <w:r w:rsidR="0075221F">
        <w:t xml:space="preserve"> the average number of eggs per nes</w:t>
      </w:r>
      <w:r w:rsidR="00460A92">
        <w:t>t)</w:t>
      </w:r>
      <w:r w:rsidR="25F31256">
        <w:t xml:space="preserve">, or visual counts </w:t>
      </w:r>
      <w:r w:rsidR="00460A92">
        <w:t xml:space="preserve">of adult turtles </w:t>
      </w:r>
      <w:r w:rsidR="25F31256">
        <w:t>from the ground (</w:t>
      </w:r>
      <w:r w:rsidR="00057493" w:rsidRPr="0043252B">
        <w:t>Alvarez, 2006)</w:t>
      </w:r>
      <w:r w:rsidR="25F31256">
        <w:t xml:space="preserve">. Counting hatchlings is an invasive and time-consuming method since it requires fencing the sandbank perimeter and manipulating </w:t>
      </w:r>
      <w:r w:rsidR="00DA2FE5">
        <w:t>a great number of</w:t>
      </w:r>
      <w:r w:rsidR="25F31256">
        <w:t xml:space="preserve"> </w:t>
      </w:r>
      <w:r w:rsidR="00057493">
        <w:t>hatchlings</w:t>
      </w:r>
      <w:r w:rsidR="25F31256">
        <w:t>. Visual ground counts</w:t>
      </w:r>
      <w:r w:rsidR="008145C1">
        <w:t xml:space="preserve"> of adult tur</w:t>
      </w:r>
      <w:r w:rsidR="00A60674">
        <w:t>t</w:t>
      </w:r>
      <w:r w:rsidR="008145C1">
        <w:t>les</w:t>
      </w:r>
      <w:r w:rsidR="25F31256">
        <w:t xml:space="preserve"> </w:t>
      </w:r>
      <w:r w:rsidR="002754F4">
        <w:t>also present limitations</w:t>
      </w:r>
      <w:r w:rsidR="25F31256">
        <w:t xml:space="preserve"> due to the difficulties imposed by counting thousands of individuals that obstruct each other and are in constant movement. </w:t>
      </w:r>
      <w:r w:rsidR="00E65711">
        <w:t xml:space="preserve">Recently, </w:t>
      </w:r>
      <w:r w:rsidR="00DB63B8">
        <w:t xml:space="preserve">drones have been tested to survey river turtle populations </w:t>
      </w:r>
      <w:sdt>
        <w:sdtPr>
          <w:rPr>
            <w:color w:val="000000"/>
          </w:rPr>
          <w:tag w:val="MENDELEY_CITATION_v3_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"/>
          <w:id w:val="-1004748078"/>
          <w:placeholder>
            <w:docPart w:val="DefaultPlaceholder_-1854013440"/>
          </w:placeholder>
        </w:sdtPr>
        <w:sdtContent>
          <w:r w:rsidR="00332894" w:rsidRPr="00332894">
            <w:rPr>
              <w:rFonts w:eastAsia="Times New Roman"/>
              <w:color w:val="000000"/>
            </w:rPr>
            <w:t>(Fagundes &amp; Ferrara, 2022)</w:t>
          </w:r>
        </w:sdtContent>
      </w:sdt>
      <w:r w:rsidR="00B932DF">
        <w:rPr>
          <w:color w:val="000000"/>
        </w:rPr>
        <w:t xml:space="preserve">, holding great promise as a standardized, precise, and efficient method for estimating </w:t>
      </w:r>
      <w:r w:rsidR="25F31256">
        <w:t>population sizes during these nesting events</w:t>
      </w:r>
      <w:r w:rsidR="00B932DF">
        <w:t xml:space="preserve">. This is </w:t>
      </w:r>
      <w:r w:rsidR="25F31256">
        <w:t xml:space="preserve">key for assessing population trends and the effectiveness of conservation actions for the species. </w:t>
      </w:r>
    </w:p>
    <w:p w14:paraId="666B79A3" w14:textId="74F03D81" w:rsidR="00EF1681" w:rsidRPr="006F6A00" w:rsidRDefault="25F31256" w:rsidP="005F1D67">
      <w:r>
        <w:t xml:space="preserve">We apply the developed modelling approach to estimate the population of </w:t>
      </w:r>
      <w:r w:rsidR="008C589F">
        <w:t xml:space="preserve">river </w:t>
      </w:r>
      <w:r>
        <w:t xml:space="preserve">turtles during </w:t>
      </w:r>
      <w:r w:rsidR="00163B8C">
        <w:t>a</w:t>
      </w:r>
      <w:r>
        <w:t xml:space="preserve"> mass nesting event</w:t>
      </w:r>
      <w:r w:rsidR="006F6A00">
        <w:t>. We</w:t>
      </w:r>
      <w:r w:rsidR="003F11AB">
        <w:t xml:space="preserve"> account</w:t>
      </w:r>
      <w:r w:rsidR="00CA4372">
        <w:t xml:space="preserve"> for multiple sources of errors, such as</w:t>
      </w:r>
      <w:r w:rsidR="003F11AB">
        <w:t xml:space="preserve"> </w:t>
      </w:r>
      <w:r w:rsidR="00EE148C">
        <w:t>individuals’</w:t>
      </w:r>
      <w:r w:rsidR="003F11AB">
        <w:t xml:space="preserve"> </w:t>
      </w:r>
      <w:r w:rsidR="00072026">
        <w:t xml:space="preserve">availability, individuals joining and leaving the local population </w:t>
      </w:r>
      <w:r w:rsidR="003F11AB">
        <w:t xml:space="preserve">during the </w:t>
      </w:r>
      <w:r w:rsidR="00B932DF">
        <w:t xml:space="preserve">sampling </w:t>
      </w:r>
      <w:r w:rsidR="003F11AB">
        <w:t xml:space="preserve">period, </w:t>
      </w:r>
      <w:r w:rsidR="00A2045C">
        <w:t xml:space="preserve">and </w:t>
      </w:r>
      <w:r w:rsidR="006F6A00">
        <w:t>double counts due to the orthomosaic building process</w:t>
      </w:r>
      <w:r w:rsidR="003F11AB">
        <w:t>.</w:t>
      </w:r>
      <w:r w:rsidR="006F6A00">
        <w:t xml:space="preserve"> </w:t>
      </w:r>
      <w:r w:rsidRPr="25F31256">
        <w:rPr>
          <w:color w:val="000000" w:themeColor="text1"/>
        </w:rPr>
        <w:t xml:space="preserve">Although initially inspired </w:t>
      </w:r>
      <w:r w:rsidR="00EB16C5">
        <w:rPr>
          <w:color w:val="000000" w:themeColor="text1"/>
        </w:rPr>
        <w:t>to improve the monitoring of river turtles</w:t>
      </w:r>
      <w:r w:rsidRPr="25F31256">
        <w:rPr>
          <w:color w:val="000000" w:themeColor="text1"/>
        </w:rPr>
        <w:t>, the developed framework is very versatile and can be readily used or adapted to several different contexts</w:t>
      </w:r>
      <w:r w:rsidR="00F36589">
        <w:rPr>
          <w:color w:val="000000" w:themeColor="text1"/>
        </w:rPr>
        <w:t xml:space="preserve"> in which aggregated populations are </w:t>
      </w:r>
      <w:r w:rsidR="00072026">
        <w:rPr>
          <w:color w:val="000000" w:themeColor="text1"/>
        </w:rPr>
        <w:t>surveyed using a drone orthomosaic</w:t>
      </w:r>
      <w:r w:rsidRPr="25F31256">
        <w:rPr>
          <w:color w:val="000000" w:themeColor="text1"/>
        </w:rPr>
        <w:t xml:space="preserve">. We therefore discuss the applications and expansions of the developed method </w:t>
      </w:r>
      <w:r w:rsidR="00072026">
        <w:rPr>
          <w:color w:val="000000" w:themeColor="text1"/>
        </w:rPr>
        <w:t xml:space="preserve">for </w:t>
      </w:r>
      <w:r w:rsidRPr="25F31256">
        <w:rPr>
          <w:color w:val="000000" w:themeColor="text1"/>
        </w:rPr>
        <w:t xml:space="preserve">other </w:t>
      </w:r>
      <w:r w:rsidR="00072026">
        <w:rPr>
          <w:color w:val="000000" w:themeColor="text1"/>
        </w:rPr>
        <w:t xml:space="preserve">wildlife surveying </w:t>
      </w:r>
      <w:r w:rsidRPr="25F31256">
        <w:rPr>
          <w:color w:val="000000" w:themeColor="text1"/>
        </w:rPr>
        <w:t>scenarios.</w:t>
      </w:r>
    </w:p>
    <w:p w14:paraId="1466CE10" w14:textId="77777777" w:rsidR="007718D1" w:rsidRDefault="007718D1" w:rsidP="005F1D67"/>
    <w:p w14:paraId="479996BB" w14:textId="6A469C66" w:rsidR="00A6586A" w:rsidRDefault="003436FC" w:rsidP="005F1D67">
      <w:pPr>
        <w:rPr>
          <w:b/>
          <w:bCs/>
        </w:rPr>
      </w:pPr>
      <w:r>
        <w:rPr>
          <w:b/>
          <w:bCs/>
        </w:rPr>
        <w:t xml:space="preserve">2. </w:t>
      </w:r>
      <w:ins w:id="14" w:author="Lydia Groves" w:date="2025-04-15T13:25:00Z" w16du:dateUtc="2025-04-15T12:25:00Z">
        <w:r w:rsidR="009D5554">
          <w:rPr>
            <w:b/>
            <w:bCs/>
          </w:rPr>
          <w:t xml:space="preserve">Materials and </w:t>
        </w:r>
      </w:ins>
      <w:r w:rsidR="00A6586A" w:rsidRPr="00A6586A">
        <w:rPr>
          <w:b/>
          <w:bCs/>
        </w:rPr>
        <w:t>Methods</w:t>
      </w:r>
    </w:p>
    <w:p w14:paraId="582F668A" w14:textId="369B9212" w:rsidR="00A6586A" w:rsidRPr="003436FC" w:rsidRDefault="003436FC" w:rsidP="005F1D67">
      <w:pPr>
        <w:rPr>
          <w:b/>
          <w:bCs/>
          <w:i/>
          <w:iCs/>
        </w:rPr>
      </w:pPr>
      <w:r w:rsidRPr="003436FC">
        <w:rPr>
          <w:b/>
          <w:bCs/>
          <w:i/>
          <w:iCs/>
        </w:rPr>
        <w:t xml:space="preserve">2.1 </w:t>
      </w:r>
      <w:r w:rsidR="00A6586A" w:rsidRPr="003436FC">
        <w:rPr>
          <w:b/>
          <w:bCs/>
          <w:i/>
          <w:iCs/>
        </w:rPr>
        <w:t>Study area</w:t>
      </w:r>
    </w:p>
    <w:p w14:paraId="6950F5BC" w14:textId="219AA81D" w:rsidR="009D5554" w:rsidRPr="009D5554" w:rsidRDefault="009D5554" w:rsidP="009D5554">
      <w:pPr>
        <w:rPr>
          <w:ins w:id="15" w:author="Lydia Groves" w:date="2025-04-15T13:25:00Z"/>
          <w:b/>
          <w:bCs/>
          <w:lang w:val="en-GB"/>
          <w:rPrChange w:id="16" w:author="Lydia Groves" w:date="2025-04-15T13:25:00Z" w16du:dateUtc="2025-04-15T12:25:00Z">
            <w:rPr>
              <w:ins w:id="17" w:author="Lydia Groves" w:date="2025-04-15T13:25:00Z"/>
              <w:lang w:val="en-GB"/>
            </w:rPr>
          </w:rPrChange>
        </w:rPr>
      </w:pPr>
      <w:ins w:id="18" w:author="Lydia Groves" w:date="2025-04-15T13:25:00Z">
        <w:r w:rsidRPr="009D5554">
          <w:rPr>
            <w:b/>
            <w:bCs/>
            <w:rPrChange w:id="19" w:author="Lydia Groves" w:date="2025-04-15T13:25:00Z" w16du:dateUtc="2025-04-15T12:25:00Z">
              <w:rPr/>
            </w:rPrChange>
          </w:rPr>
          <w:t xml:space="preserve">Field studies must have appropriate </w:t>
        </w:r>
        <w:proofErr w:type="spellStart"/>
        <w:r w:rsidRPr="009D5554">
          <w:rPr>
            <w:b/>
            <w:bCs/>
            <w:rPrChange w:id="20" w:author="Lydia Groves" w:date="2025-04-15T13:25:00Z" w16du:dateUtc="2025-04-15T12:25:00Z">
              <w:rPr/>
            </w:rPrChange>
          </w:rPr>
          <w:t>licences</w:t>
        </w:r>
        <w:proofErr w:type="spellEnd"/>
        <w:r w:rsidRPr="009D5554">
          <w:rPr>
            <w:b/>
            <w:bCs/>
            <w:rPrChange w:id="21" w:author="Lydia Groves" w:date="2025-04-15T13:25:00Z" w16du:dateUtc="2025-04-15T12:25:00Z">
              <w:rPr/>
            </w:rPrChange>
          </w:rPr>
          <w:t xml:space="preserve"> and permits to carry out the work, and details of these should be given in the methods section of the manuscript, including details of the body that granted them and relevant </w:t>
        </w:r>
        <w:proofErr w:type="spellStart"/>
        <w:r w:rsidRPr="009D5554">
          <w:rPr>
            <w:b/>
            <w:bCs/>
            <w:rPrChange w:id="22" w:author="Lydia Groves" w:date="2025-04-15T13:25:00Z" w16du:dateUtc="2025-04-15T12:25:00Z">
              <w:rPr/>
            </w:rPrChange>
          </w:rPr>
          <w:t>licence</w:t>
        </w:r>
        <w:proofErr w:type="spellEnd"/>
        <w:r w:rsidRPr="009D5554">
          <w:rPr>
            <w:b/>
            <w:bCs/>
            <w:rPrChange w:id="23" w:author="Lydia Groves" w:date="2025-04-15T13:25:00Z" w16du:dateUtc="2025-04-15T12:25:00Z">
              <w:rPr/>
            </w:rPrChange>
          </w:rPr>
          <w:t xml:space="preserve"> and permit numbers. If you did not need permission for fieldwork, please state this regardless. If your study did not involve fieldwork please disregard this. </w:t>
        </w:r>
        <w:r w:rsidRPr="009D5554">
          <w:rPr>
            <w:b/>
            <w:bCs/>
            <w:lang w:val="en-GB"/>
            <w:rPrChange w:id="24" w:author="Lydia Groves" w:date="2025-04-15T13:25:00Z" w16du:dateUtc="2025-04-15T12:25:00Z">
              <w:rPr>
                <w:lang w:val="en-GB"/>
              </w:rPr>
            </w:rPrChange>
          </w:rPr>
          <w:t> </w:t>
        </w:r>
      </w:ins>
    </w:p>
    <w:p w14:paraId="61F01093" w14:textId="77777777" w:rsidR="009D5554" w:rsidRPr="009D5554" w:rsidRDefault="009D5554" w:rsidP="009D5554">
      <w:pPr>
        <w:rPr>
          <w:ins w:id="25" w:author="Lydia Groves" w:date="2025-04-15T13:25:00Z"/>
          <w:b/>
          <w:bCs/>
          <w:lang w:val="en-GB"/>
          <w:rPrChange w:id="26" w:author="Lydia Groves" w:date="2025-04-15T13:25:00Z" w16du:dateUtc="2025-04-15T12:25:00Z">
            <w:rPr>
              <w:ins w:id="27" w:author="Lydia Groves" w:date="2025-04-15T13:25:00Z"/>
              <w:lang w:val="en-GB"/>
            </w:rPr>
          </w:rPrChange>
        </w:rPr>
      </w:pPr>
      <w:ins w:id="28" w:author="Lydia Groves" w:date="2025-04-15T13:25:00Z">
        <w:r w:rsidRPr="009D5554">
          <w:rPr>
            <w:b/>
            <w:bCs/>
            <w:lang w:val="en-NZ"/>
            <w:rPrChange w:id="29" w:author="Lydia Groves" w:date="2025-04-15T13:25:00Z" w16du:dateUtc="2025-04-15T12:25:00Z">
              <w:rPr>
                <w:lang w:val="en-NZ"/>
              </w:rPr>
            </w:rPrChange>
          </w:rPr>
          <w:lastRenderedPageBreak/>
          <w:t>Please let us know whether or not you received ethical approval for this research from an appropriate animal ethics committee. If you received ethical approval please add a statement to this effect to your methods section, stating the body that granted approval and any relevant approval numbers. If your study did not require ethical approval please state this in your methods section regardless. If your study did not involve animals in any way then please disregard this.</w:t>
        </w:r>
        <w:r w:rsidRPr="009D5554">
          <w:rPr>
            <w:b/>
            <w:bCs/>
            <w:lang w:val="en-GB"/>
            <w:rPrChange w:id="30" w:author="Lydia Groves" w:date="2025-04-15T13:25:00Z" w16du:dateUtc="2025-04-15T12:25:00Z">
              <w:rPr>
                <w:lang w:val="en-GB"/>
              </w:rPr>
            </w:rPrChange>
          </w:rPr>
          <w:t> </w:t>
        </w:r>
      </w:ins>
    </w:p>
    <w:p w14:paraId="2CEF32B2" w14:textId="77777777" w:rsidR="009D5554" w:rsidRPr="009D5554" w:rsidRDefault="009D5554" w:rsidP="009D5554">
      <w:pPr>
        <w:rPr>
          <w:ins w:id="31" w:author="Lydia Groves" w:date="2025-04-15T13:25:00Z"/>
          <w:lang w:val="en-GB"/>
        </w:rPr>
      </w:pPr>
      <w:ins w:id="32" w:author="Lydia Groves" w:date="2025-04-15T13:25:00Z">
        <w:r w:rsidRPr="009D5554">
          <w:rPr>
            <w:lang w:val="en-GB"/>
          </w:rPr>
          <w:t> </w:t>
        </w:r>
      </w:ins>
    </w:p>
    <w:p w14:paraId="0152167C" w14:textId="1D558444" w:rsidR="009D5554" w:rsidRPr="009D5554" w:rsidRDefault="009D5554" w:rsidP="009D5554">
      <w:pPr>
        <w:rPr>
          <w:ins w:id="33" w:author="Lydia Groves" w:date="2025-04-15T13:25:00Z"/>
          <w:lang w:val="en-GB"/>
        </w:rPr>
      </w:pPr>
      <w:ins w:id="34" w:author="Lydia Groves" w:date="2025-04-15T13:25:00Z">
        <w:r w:rsidRPr="009D5554">
          <w:t>Please address this only if your research involved human participants:</w:t>
        </w:r>
        <w:r w:rsidRPr="009D5554">
          <w:rPr>
            <w:lang w:val="en-GB"/>
          </w:rPr>
          <w:t> </w:t>
        </w:r>
      </w:ins>
    </w:p>
    <w:p w14:paraId="2521F3E9" w14:textId="21D07B2B" w:rsidR="009D5554" w:rsidRPr="009D5554" w:rsidRDefault="009D5554" w:rsidP="009D5554">
      <w:pPr>
        <w:rPr>
          <w:ins w:id="35" w:author="Lydia Groves" w:date="2025-04-15T13:25:00Z"/>
          <w:lang w:val="en-GB"/>
        </w:rPr>
      </w:pPr>
      <w:ins w:id="36" w:author="Lydia Groves" w:date="2025-04-15T13:25:00Z">
        <w:r w:rsidRPr="009D5554">
          <w:t>Please clarify whether or not you received written informed consent from participants to participate in this research, and provide a statement in your manuscript briefly outlining the consent procedure. If verbal, rather than written consent was received, please briefly explain why.</w:t>
        </w:r>
        <w:r w:rsidRPr="009D5554">
          <w:rPr>
            <w:lang w:val="en-GB"/>
          </w:rPr>
          <w:t> </w:t>
        </w:r>
      </w:ins>
    </w:p>
    <w:p w14:paraId="06A2E982" w14:textId="79AE3A9C" w:rsidR="009D5554" w:rsidRPr="009D5554" w:rsidRDefault="009D5554" w:rsidP="005F1D67">
      <w:pPr>
        <w:rPr>
          <w:ins w:id="37" w:author="Lydia Groves" w:date="2025-04-15T13:25:00Z" w16du:dateUtc="2025-04-15T12:25:00Z"/>
          <w:lang w:val="en-GB"/>
          <w:rPrChange w:id="38" w:author="Lydia Groves" w:date="2025-04-15T13:25:00Z" w16du:dateUtc="2025-04-15T12:25:00Z">
            <w:rPr>
              <w:ins w:id="39" w:author="Lydia Groves" w:date="2025-04-15T13:25:00Z" w16du:dateUtc="2025-04-15T12:25:00Z"/>
            </w:rPr>
          </w:rPrChange>
        </w:rPr>
      </w:pPr>
      <w:ins w:id="40" w:author="Lydia Groves" w:date="2025-04-15T13:25:00Z">
        <w:r w:rsidRPr="009D5554">
          <w:t>If you used one, please upload a copy of your questionnaire or interview questions as Supporting Information.</w:t>
        </w:r>
        <w:r w:rsidRPr="009D5554">
          <w:rPr>
            <w:lang w:val="en-GB"/>
          </w:rPr>
          <w:t> </w:t>
        </w:r>
      </w:ins>
    </w:p>
    <w:p w14:paraId="39C11277" w14:textId="61D6C07A" w:rsidR="000B2097" w:rsidRDefault="25F31256" w:rsidP="005F1D67">
      <w:r>
        <w:t xml:space="preserve">The study was conducted in the </w:t>
      </w:r>
      <w:proofErr w:type="spellStart"/>
      <w:r>
        <w:t>Guaporé</w:t>
      </w:r>
      <w:proofErr w:type="spellEnd"/>
      <w:r w:rsidR="00940241">
        <w:t>/</w:t>
      </w:r>
      <w:proofErr w:type="spellStart"/>
      <w:r>
        <w:t>Iténez</w:t>
      </w:r>
      <w:proofErr w:type="spellEnd"/>
      <w:r>
        <w:t xml:space="preserve"> River, one of the major tributaries of the Madeira River, in the Amazon basin</w:t>
      </w:r>
      <w:r w:rsidR="003B5E35">
        <w:t xml:space="preserve"> (Figure 2)</w:t>
      </w:r>
      <w:r>
        <w:t xml:space="preserve">. The </w:t>
      </w:r>
      <w:proofErr w:type="spellStart"/>
      <w:r>
        <w:t>Guaporé</w:t>
      </w:r>
      <w:proofErr w:type="spellEnd"/>
      <w:r>
        <w:t>/</w:t>
      </w:r>
      <w:proofErr w:type="spellStart"/>
      <w:r>
        <w:t>Iténez</w:t>
      </w:r>
      <w:proofErr w:type="spellEnd"/>
      <w:r>
        <w:t xml:space="preserve"> stretches approximately 1,210 km, most of which run</w:t>
      </w:r>
      <w:r w:rsidR="0046681E">
        <w:t>s</w:t>
      </w:r>
      <w:r>
        <w:t xml:space="preserve"> along the Brazil-Bolivia border. Annual precipitation in the area ranges between 1,500-1,600 mm, distributed in two distinct seasons, a rainy (December – May) and a dry (June – November) period</w:t>
      </w:r>
      <w:r w:rsidR="000F4DD7">
        <w:t xml:space="preserve"> </w:t>
      </w:r>
      <w:sdt>
        <w:sdtPr>
          <w:rPr>
            <w:color w:val="000000"/>
          </w:rPr>
          <w:tag w:val="MENDELEY_CITATION_v3_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"/>
          <w:id w:val="195437599"/>
          <w:placeholder>
            <w:docPart w:val="DefaultPlaceholder_-1854013440"/>
          </w:placeholder>
        </w:sdtPr>
        <w:sdtContent>
          <w:r w:rsidR="00332894" w:rsidRPr="00332894">
            <w:rPr>
              <w:color w:val="000000"/>
            </w:rPr>
            <w:t>(Pouilly et al., 2012)</w:t>
          </w:r>
        </w:sdtContent>
      </w:sdt>
      <w:r>
        <w:t xml:space="preserve">. During the low water level season, </w:t>
      </w:r>
      <w:r w:rsidR="00540FDF">
        <w:t xml:space="preserve">large </w:t>
      </w:r>
      <w:r>
        <w:t xml:space="preserve">sandbanks and beaches emerge, which are used by </w:t>
      </w:r>
      <w:r w:rsidR="00CC1EDF">
        <w:t>river</w:t>
      </w:r>
      <w:r>
        <w:t xml:space="preserve"> turtles to nest.</w:t>
      </w:r>
    </w:p>
    <w:p w14:paraId="2A80C1C1" w14:textId="4E28B560" w:rsidR="00DE53BA" w:rsidRDefault="00DE53BA" w:rsidP="00DE53BA">
      <w:pPr>
        <w:keepNext/>
        <w:jc w:val="center"/>
      </w:pPr>
    </w:p>
    <w:p w14:paraId="2408B8C9" w14:textId="643729A8" w:rsidR="009D574F" w:rsidRDefault="007873D4" w:rsidP="00DE53BA">
      <w:pPr>
        <w:keepNext/>
        <w:jc w:val="center"/>
      </w:pPr>
      <w:r>
        <w:rPr>
          <w:noProof/>
        </w:rPr>
        <w:drawing>
          <wp:inline distT="0" distB="0" distL="0" distR="0" wp14:anchorId="5247FB79" wp14:editId="60D21601">
            <wp:extent cx="4642295" cy="6124755"/>
            <wp:effectExtent l="0" t="0" r="6350" b="0"/>
            <wp:docPr id="2076208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6671" cy="6130529"/>
                    </a:xfrm>
                    <a:prstGeom prst="rect">
                      <a:avLst/>
                    </a:prstGeom>
                    <a:noFill/>
                    <a:ln>
                      <a:noFill/>
                    </a:ln>
                  </pic:spPr>
                </pic:pic>
              </a:graphicData>
            </a:graphic>
          </wp:inline>
        </w:drawing>
      </w:r>
    </w:p>
    <w:p w14:paraId="2895D4DE" w14:textId="0BE3463B" w:rsidR="00DE53BA" w:rsidRPr="00863D5F" w:rsidRDefault="00DE53BA" w:rsidP="00DE53BA">
      <w:pPr>
        <w:pStyle w:val="Caption"/>
        <w:spacing w:line="360" w:lineRule="auto"/>
      </w:pPr>
      <w:r w:rsidRPr="25F31256">
        <w:rPr>
          <w:b/>
          <w:bCs/>
        </w:rPr>
        <w:t xml:space="preserve">Figure </w:t>
      </w:r>
      <w:r w:rsidRPr="25F31256">
        <w:rPr>
          <w:b/>
          <w:bCs/>
        </w:rPr>
        <w:fldChar w:fldCharType="begin"/>
      </w:r>
      <w:r w:rsidRPr="25F31256">
        <w:rPr>
          <w:b/>
          <w:bCs/>
        </w:rPr>
        <w:instrText xml:space="preserve"> SEQ Figure \* ARABIC </w:instrText>
      </w:r>
      <w:r w:rsidRPr="25F31256">
        <w:rPr>
          <w:b/>
          <w:bCs/>
        </w:rPr>
        <w:fldChar w:fldCharType="separate"/>
      </w:r>
      <w:r>
        <w:rPr>
          <w:b/>
          <w:bCs/>
          <w:noProof/>
        </w:rPr>
        <w:t>2</w:t>
      </w:r>
      <w:r w:rsidRPr="25F31256">
        <w:rPr>
          <w:b/>
          <w:bCs/>
        </w:rPr>
        <w:fldChar w:fldCharType="end"/>
      </w:r>
      <w:r>
        <w:rPr>
          <w:b/>
          <w:bCs/>
        </w:rPr>
        <w:t xml:space="preserve">. </w:t>
      </w:r>
      <w:r>
        <w:t xml:space="preserve">a) Location of the study area </w:t>
      </w:r>
      <w:r w:rsidR="006F09A9">
        <w:t xml:space="preserve">(red diamond) </w:t>
      </w:r>
      <w:r>
        <w:t xml:space="preserve">in the Amazon (green shadow). b) Sandbank in the </w:t>
      </w:r>
      <w:proofErr w:type="spellStart"/>
      <w:r>
        <w:t>Guaporé</w:t>
      </w:r>
      <w:proofErr w:type="spellEnd"/>
      <w:r w:rsidR="00120B47">
        <w:t>/</w:t>
      </w:r>
      <w:proofErr w:type="spellStart"/>
      <w:r w:rsidR="00120B47">
        <w:t>It</w:t>
      </w:r>
      <w:r w:rsidR="00120B47" w:rsidRPr="00120B47">
        <w:t>é</w:t>
      </w:r>
      <w:r w:rsidR="00120B47">
        <w:t>nez</w:t>
      </w:r>
      <w:proofErr w:type="spellEnd"/>
      <w:r>
        <w:t xml:space="preserve"> River (Brazil-Bolivia border) where Giant South American River Turtles </w:t>
      </w:r>
      <w:r w:rsidR="00D45012">
        <w:rPr>
          <w:color w:val="auto"/>
        </w:rPr>
        <w:t>(</w:t>
      </w:r>
      <w:proofErr w:type="spellStart"/>
      <w:r w:rsidR="00D45012" w:rsidRPr="00D45012">
        <w:rPr>
          <w:i/>
          <w:iCs w:val="0"/>
          <w:color w:val="auto"/>
        </w:rPr>
        <w:t>Podocnemis</w:t>
      </w:r>
      <w:proofErr w:type="spellEnd"/>
      <w:r w:rsidR="00D45012" w:rsidRPr="00D45012">
        <w:rPr>
          <w:i/>
          <w:iCs w:val="0"/>
          <w:color w:val="auto"/>
        </w:rPr>
        <w:t xml:space="preserve"> expansa</w:t>
      </w:r>
      <w:r w:rsidR="00D45012">
        <w:rPr>
          <w:color w:val="auto"/>
        </w:rPr>
        <w:t xml:space="preserve">) </w:t>
      </w:r>
      <w:r>
        <w:t xml:space="preserve">were surveyed. c) </w:t>
      </w:r>
      <w:r w:rsidR="00C94275">
        <w:t>Planned d</w:t>
      </w:r>
      <w:r>
        <w:t>rone flight path and resulting orthomosaic of the sandbank area during the turtle mass nesting event. d-e) Top-view of the turtles aggregating to nest in the sandbank. Some individuals were marked to allow the estimation of detection errors in counts. f)</w:t>
      </w:r>
      <w:r w:rsidRPr="00602C73">
        <w:t xml:space="preserve"> </w:t>
      </w:r>
      <w:r>
        <w:t>Ground-level view of the turtles nesting.</w:t>
      </w:r>
    </w:p>
    <w:p w14:paraId="41452BD1" w14:textId="77777777" w:rsidR="00DE53BA" w:rsidRDefault="00DE53BA" w:rsidP="005F1D67"/>
    <w:p w14:paraId="23878217" w14:textId="0A7608C8" w:rsidR="00375930" w:rsidRDefault="25F31256" w:rsidP="005F1D67">
      <w:r>
        <w:t xml:space="preserve">The Giant South American River Turtle is </w:t>
      </w:r>
      <w:r w:rsidR="00057493">
        <w:t xml:space="preserve">one of </w:t>
      </w:r>
      <w:r>
        <w:t xml:space="preserve">the most social of freshwater turtles </w:t>
      </w:r>
      <w:sdt>
        <w:sdtPr>
          <w:rPr>
            <w:color w:val="000000"/>
          </w:rPr>
          <w:tag w:val="MENDELEY_CITATION_v3_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"/>
          <w:id w:val="-2106566221"/>
          <w:placeholder>
            <w:docPart w:val="DefaultPlaceholder_-1854013440"/>
          </w:placeholder>
        </w:sdtPr>
        <w:sdtContent>
          <w:r w:rsidR="00332894" w:rsidRPr="00332894">
            <w:rPr>
              <w:color w:val="000000"/>
            </w:rPr>
            <w:t>(Ferrara et al., 2014)</w:t>
          </w:r>
        </w:sdtContent>
      </w:sdt>
      <w:r w:rsidR="00974D33">
        <w:t>,</w:t>
      </w:r>
      <w:r>
        <w:t xml:space="preserve"> traveling the rivers in large groups, and gathering in front of the nesting sandbanks around July</w:t>
      </w:r>
      <w:r w:rsidR="00057493">
        <w:t xml:space="preserve"> or August</w:t>
      </w:r>
      <w:r w:rsidR="00B558A7">
        <w:t xml:space="preserve"> in this part of the Amazon</w:t>
      </w:r>
      <w:r>
        <w:t xml:space="preserve">. The </w:t>
      </w:r>
      <w:r w:rsidR="006A5DB6">
        <w:t xml:space="preserve">female </w:t>
      </w:r>
      <w:r w:rsidR="00314FD3">
        <w:t xml:space="preserve">river </w:t>
      </w:r>
      <w:r>
        <w:t>turtles nest synchronously in particular sandbanks that they select for this purpose</w:t>
      </w:r>
      <w:r w:rsidR="00974D33">
        <w:t xml:space="preserve"> </w:t>
      </w:r>
      <w:sdt>
        <w:sdtPr>
          <w:rPr>
            <w:color w:val="000000"/>
          </w:rPr>
          <w:tag w:val="MENDELEY_CITATION_v3_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"/>
          <w:id w:val="-103507068"/>
          <w:placeholder>
            <w:docPart w:val="DefaultPlaceholder_-1854013440"/>
          </w:placeholder>
        </w:sdtPr>
        <w:sdtContent>
          <w:r w:rsidR="00332894" w:rsidRPr="00332894">
            <w:rPr>
              <w:rFonts w:eastAsia="Times New Roman"/>
              <w:color w:val="000000"/>
            </w:rPr>
            <w:t>(Alho &amp; Pádua, 1982; Ferrara et al., 2010)</w:t>
          </w:r>
        </w:sdtContent>
      </w:sdt>
      <w:r>
        <w:t xml:space="preserve">, starting when the water levels are lowest (September through November). The mass nesting event at the </w:t>
      </w:r>
      <w:proofErr w:type="spellStart"/>
      <w:r>
        <w:t>Guaporé</w:t>
      </w:r>
      <w:proofErr w:type="spellEnd"/>
      <w:r>
        <w:t>/</w:t>
      </w:r>
      <w:proofErr w:type="spellStart"/>
      <w:r>
        <w:t>Iténez</w:t>
      </w:r>
      <w:proofErr w:type="spellEnd"/>
      <w:r>
        <w:t xml:space="preserve"> is the largest known for the species across its whole range </w:t>
      </w:r>
      <w:sdt>
        <w:sdtPr>
          <w:rPr>
            <w:color w:val="000000"/>
          </w:rPr>
          <w:tag w:val="MENDELEY_CITATION_v3_eyJjaXRhdGlvbklEIjoiTUVOREVMRVlfQ0lUQVRJT05fMmVlZWIyMzktNTdjYi00MzJiLTg2OGYtMGRhOGM4NDcxNGI0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2081821300"/>
          <w:placeholder>
            <w:docPart w:val="DefaultPlaceholder_-1854013440"/>
          </w:placeholder>
        </w:sdtPr>
        <w:sdtContent>
          <w:r w:rsidR="00332894" w:rsidRPr="00332894">
            <w:rPr>
              <w:color w:val="000000"/>
            </w:rPr>
            <w:t>(Forero-Medina et al., 2021)</w:t>
          </w:r>
        </w:sdtContent>
      </w:sdt>
      <w:r>
        <w:t xml:space="preserve">. While river turtles may use several </w:t>
      </w:r>
      <w:r w:rsidR="00AB35BF">
        <w:t>sandbanks</w:t>
      </w:r>
      <w:r>
        <w:t xml:space="preserve"> to nest each year, we selected </w:t>
      </w:r>
      <w:r w:rsidR="00AB35BF">
        <w:t>a</w:t>
      </w:r>
      <w:r>
        <w:t xml:space="preserve"> particular </w:t>
      </w:r>
      <w:r w:rsidR="00AB35BF">
        <w:t>one</w:t>
      </w:r>
      <w:r>
        <w:t xml:space="preserve"> in 2021 (</w:t>
      </w:r>
      <w:r w:rsidRPr="25F31256">
        <w:rPr>
          <w:i/>
          <w:iCs/>
        </w:rPr>
        <w:t>Praia da Ilha</w:t>
      </w:r>
      <w:r>
        <w:t>) to survey the population</w:t>
      </w:r>
      <w:r w:rsidR="00AB35BF">
        <w:t xml:space="preserve"> (Figure 2). </w:t>
      </w:r>
      <w:r>
        <w:t xml:space="preserve">This </w:t>
      </w:r>
      <w:r w:rsidR="00AB35BF">
        <w:t>sandbank</w:t>
      </w:r>
      <w:r>
        <w:t xml:space="preserve"> was the main nesting site for that year, concentrating most of the individuals and presenting the largest mass nesting. River turtles leave the water and </w:t>
      </w:r>
      <w:r w:rsidR="00545233">
        <w:t>enter</w:t>
      </w:r>
      <w:r>
        <w:t xml:space="preserve"> the sandbank usually during the night</w:t>
      </w:r>
      <w:r w:rsidR="005B073D">
        <w:t xml:space="preserve"> </w:t>
      </w:r>
      <w:r w:rsidR="00296547">
        <w:t>(Vogt</w:t>
      </w:r>
      <w:r w:rsidR="005736C8">
        <w:t>, 2008</w:t>
      </w:r>
      <w:r w:rsidR="00296547">
        <w:t>)</w:t>
      </w:r>
      <w:r>
        <w:t>. Some individuals nest that same night, while others explore the area to return on a different night to nest</w:t>
      </w:r>
      <w:r w:rsidR="00777A2A">
        <w:t xml:space="preserve"> (Ferrara et al. 2023)</w:t>
      </w:r>
      <w:r>
        <w:t>. An individual can enter the sandbank several times before nesting, and after nesting it does not return to the sandbank</w:t>
      </w:r>
      <w:r w:rsidR="005B073D">
        <w:t xml:space="preserve"> (Ferrara et al.</w:t>
      </w:r>
      <w:r w:rsidR="005736C8">
        <w:t>,</w:t>
      </w:r>
      <w:r w:rsidR="005B073D">
        <w:t xml:space="preserve"> 2023)</w:t>
      </w:r>
      <w:r>
        <w:t>.</w:t>
      </w:r>
    </w:p>
    <w:p w14:paraId="30578D60" w14:textId="77777777" w:rsidR="007512D5" w:rsidRDefault="007512D5" w:rsidP="005F1D67"/>
    <w:p w14:paraId="76C7BBC4" w14:textId="59424ED1" w:rsidR="000A0785" w:rsidRPr="003436FC" w:rsidRDefault="003436FC" w:rsidP="005F1D67">
      <w:pPr>
        <w:rPr>
          <w:b/>
          <w:bCs/>
          <w:i/>
          <w:iCs/>
        </w:rPr>
      </w:pPr>
      <w:r w:rsidRPr="003436FC">
        <w:rPr>
          <w:b/>
          <w:bCs/>
          <w:i/>
          <w:iCs/>
        </w:rPr>
        <w:t xml:space="preserve">2.2 </w:t>
      </w:r>
      <w:r w:rsidR="000A0785" w:rsidRPr="003436FC">
        <w:rPr>
          <w:b/>
          <w:bCs/>
          <w:i/>
          <w:iCs/>
        </w:rPr>
        <w:t>Data collection</w:t>
      </w:r>
    </w:p>
    <w:p w14:paraId="677B4C88" w14:textId="28150591" w:rsidR="000A0785" w:rsidRPr="00246912" w:rsidRDefault="25F31256" w:rsidP="005F1D67">
      <w:pPr>
        <w:rPr>
          <w:color w:val="ED7D31" w:themeColor="accent2"/>
        </w:rPr>
      </w:pPr>
      <w:r>
        <w:t>Drone surveys were conducted daily between September 26 and October 04 of 2021, starting immediately after sunrise</w:t>
      </w:r>
      <w:r w:rsidR="003A7BED">
        <w:t>,</w:t>
      </w:r>
      <w:r>
        <w:t xml:space="preserve"> </w:t>
      </w:r>
      <w:r w:rsidR="00F660F9">
        <w:t>around</w:t>
      </w:r>
      <w:r>
        <w:t xml:space="preserve"> 6 am. We used </w:t>
      </w:r>
      <w:r w:rsidR="00F27E27">
        <w:t xml:space="preserve">a </w:t>
      </w:r>
      <w:r>
        <w:t xml:space="preserve">multirotor drone DJI Mavic 2 Enterprise Advanced </w:t>
      </w:r>
      <w:r w:rsidR="00F27E27">
        <w:t>carrying</w:t>
      </w:r>
      <w:r>
        <w:t xml:space="preserve"> a 48 </w:t>
      </w:r>
      <w:proofErr w:type="spellStart"/>
      <w:r>
        <w:t>Mpx</w:t>
      </w:r>
      <w:proofErr w:type="spellEnd"/>
      <w:r>
        <w:t xml:space="preserve"> visible sensor. To cover the entire sandbank, we conducted four consecutive flight missions that took a total of approximately one hour </w:t>
      </w:r>
      <w:r w:rsidR="00540D6F">
        <w:t xml:space="preserve">per day </w:t>
      </w:r>
      <w:r>
        <w:t xml:space="preserve">to finish. We </w:t>
      </w:r>
      <w:r w:rsidR="00EA04E4">
        <w:t xml:space="preserve">programmed </w:t>
      </w:r>
      <w:r>
        <w:t>the drone flights at 50 m above ground level, with 80% of frontal and 70% of lateral overlap. These flight settings resulted in a ground sampling distance (GSD) of 1</w:t>
      </w:r>
      <w:r w:rsidR="00F27E27">
        <w:t xml:space="preserve"> </w:t>
      </w:r>
      <w:r>
        <w:t xml:space="preserve">cm. </w:t>
      </w:r>
      <w:r w:rsidR="00202542">
        <w:t xml:space="preserve">The four flights of each day resulted in </w:t>
      </w:r>
      <w:r>
        <w:t xml:space="preserve">approximately 1,500 photos </w:t>
      </w:r>
      <w:r w:rsidR="00540D6F">
        <w:t>per day</w:t>
      </w:r>
      <w:r>
        <w:t xml:space="preserve">. </w:t>
      </w:r>
      <w:r w:rsidR="009D5B6D">
        <w:t>Previous to</w:t>
      </w:r>
      <w:r>
        <w:t xml:space="preserve"> each drone survey (around 3 am), we marked approximately 100 individuals that were </w:t>
      </w:r>
      <w:r w:rsidR="008F15EF">
        <w:t>on</w:t>
      </w:r>
      <w:r>
        <w:t xml:space="preserve"> the sandbank, painting unique symbols over their carapaces with white paint, </w:t>
      </w:r>
      <w:r w:rsidR="00F27E27">
        <w:t xml:space="preserve">with the goal of </w:t>
      </w:r>
      <w:r>
        <w:t xml:space="preserve">identifying them later </w:t>
      </w:r>
      <w:r w:rsidR="00B06CDD">
        <w:t>at</w:t>
      </w:r>
      <w:r>
        <w:t xml:space="preserve"> the drone images (Figure 2</w:t>
      </w:r>
      <w:r w:rsidR="00B1397A">
        <w:t>e</w:t>
      </w:r>
      <w:r>
        <w:t>).</w:t>
      </w:r>
    </w:p>
    <w:p w14:paraId="0033E0D7" w14:textId="3093EF2A" w:rsidR="000A0785" w:rsidRPr="00246912" w:rsidRDefault="000A0785" w:rsidP="005F1D67">
      <w:pPr>
        <w:rPr>
          <w:color w:val="ED7D31" w:themeColor="accent2"/>
        </w:rPr>
      </w:pPr>
      <w:r w:rsidRPr="00266C31">
        <w:t xml:space="preserve">The photos </w:t>
      </w:r>
      <w:r w:rsidR="00B42718">
        <w:t>collected in</w:t>
      </w:r>
      <w:r w:rsidRPr="00266C31">
        <w:t xml:space="preserve"> each day were stitched together in</w:t>
      </w:r>
      <w:r w:rsidR="00D24C35">
        <w:t>to</w:t>
      </w:r>
      <w:r w:rsidRPr="00266C31">
        <w:t xml:space="preserve"> daily orthomosaics using </w:t>
      </w:r>
      <w:r w:rsidR="00266C31">
        <w:t xml:space="preserve">the </w:t>
      </w:r>
      <w:proofErr w:type="spellStart"/>
      <w:r w:rsidRPr="00266C31">
        <w:t>OpenDroneMap</w:t>
      </w:r>
      <w:proofErr w:type="spellEnd"/>
      <w:r w:rsidRPr="00266C31">
        <w:t>™ software (</w:t>
      </w:r>
      <w:hyperlink r:id="rId10" w:history="1">
        <w:r w:rsidR="00D43820" w:rsidRPr="00B04535">
          <w:rPr>
            <w:rStyle w:val="Hyperlink"/>
          </w:rPr>
          <w:t>https://www.opendronemap.org/</w:t>
        </w:r>
      </w:hyperlink>
      <w:r w:rsidRPr="00266C31">
        <w:t>)</w:t>
      </w:r>
      <w:r w:rsidR="00A32192">
        <w:t xml:space="preserve"> (Figure 2c)</w:t>
      </w:r>
      <w:r w:rsidR="00D43820">
        <w:t>.</w:t>
      </w:r>
      <w:r w:rsidR="00B42718">
        <w:t xml:space="preserve"> </w:t>
      </w:r>
      <w:r w:rsidR="006D4D51">
        <w:t>Two observers reviewed each daily orthomosaic in the QGIS software</w:t>
      </w:r>
      <w:r w:rsidR="00937971">
        <w:t>,</w:t>
      </w:r>
      <w:r w:rsidR="006D4D51">
        <w:t xml:space="preserve"> using a grid to guide the search, </w:t>
      </w:r>
      <w:r w:rsidR="00190530">
        <w:t xml:space="preserve">and </w:t>
      </w:r>
      <w:r w:rsidR="006D4D51">
        <w:t xml:space="preserve">annotating all </w:t>
      </w:r>
      <w:r w:rsidR="008A4C4B">
        <w:t xml:space="preserve">river </w:t>
      </w:r>
      <w:r w:rsidR="006D4D51">
        <w:t>turtles detected</w:t>
      </w:r>
      <w:r w:rsidR="00190530">
        <w:t xml:space="preserve">. When </w:t>
      </w:r>
      <w:r w:rsidR="00774DF7">
        <w:t xml:space="preserve">the turtle had a </w:t>
      </w:r>
      <w:r w:rsidR="00CA269F">
        <w:t>marked</w:t>
      </w:r>
      <w:r w:rsidR="00D77726">
        <w:t xml:space="preserve"> carapace</w:t>
      </w:r>
      <w:r w:rsidR="00774DF7">
        <w:t xml:space="preserve">, it was </w:t>
      </w:r>
      <w:r w:rsidR="00D77726">
        <w:t xml:space="preserve">identified </w:t>
      </w:r>
      <w:r w:rsidR="00D77726">
        <w:lastRenderedPageBreak/>
        <w:t xml:space="preserve">when possible or </w:t>
      </w:r>
      <w:r w:rsidR="008774AC">
        <w:t>annotated as an unidentified mark</w:t>
      </w:r>
      <w:r w:rsidR="00B07CFA">
        <w:t xml:space="preserve"> </w:t>
      </w:r>
      <w:r w:rsidR="005709B2">
        <w:t xml:space="preserve">(usually because the individual had sand on </w:t>
      </w:r>
      <w:r w:rsidR="00202F31">
        <w:t>its carapace</w:t>
      </w:r>
      <w:r w:rsidR="005709B2">
        <w:t>)</w:t>
      </w:r>
      <w:r w:rsidR="005A578D">
        <w:t xml:space="preserve">. </w:t>
      </w:r>
      <w:r w:rsidR="00774C5F">
        <w:t>Additionally, each detection (for both unmarked and marked individuals) was classified into either nesting or walking</w:t>
      </w:r>
      <w:r w:rsidR="00185418">
        <w:t xml:space="preserve"> (see section 2.3)</w:t>
      </w:r>
      <w:r w:rsidR="00774C5F">
        <w:t>. Nesting individuals could be distinguished</w:t>
      </w:r>
      <w:r w:rsidR="00185418">
        <w:t xml:space="preserve"> from the walking ones</w:t>
      </w:r>
      <w:r w:rsidR="00774C5F">
        <w:t xml:space="preserve"> as they were in the core area of the sandbank, within a hole in the sand</w:t>
      </w:r>
      <w:r w:rsidR="005C0F3D">
        <w:t>,</w:t>
      </w:r>
      <w:r w:rsidR="00774C5F">
        <w:t xml:space="preserve"> and with their bodies tilted downward at the rear end.</w:t>
      </w:r>
      <w:r w:rsidRPr="00246912">
        <w:rPr>
          <w:color w:val="ED7D31" w:themeColor="accent2"/>
        </w:rPr>
        <w:t xml:space="preserve"> </w:t>
      </w:r>
      <w:r w:rsidRPr="008314E7">
        <w:rPr>
          <w:color w:val="000000" w:themeColor="text1"/>
        </w:rPr>
        <w:t xml:space="preserve">We did not include </w:t>
      </w:r>
      <w:r w:rsidR="00704688">
        <w:rPr>
          <w:color w:val="000000" w:themeColor="text1"/>
        </w:rPr>
        <w:t>mark-resight data</w:t>
      </w:r>
      <w:r w:rsidRPr="008314E7">
        <w:rPr>
          <w:color w:val="000000" w:themeColor="text1"/>
        </w:rPr>
        <w:t xml:space="preserve"> for September 30 (</w:t>
      </w:r>
      <w:r w:rsidR="00C83B32">
        <w:rPr>
          <w:color w:val="000000" w:themeColor="text1"/>
        </w:rPr>
        <w:t xml:space="preserve">i.e., we </w:t>
      </w:r>
      <w:r w:rsidRPr="008314E7">
        <w:rPr>
          <w:color w:val="000000" w:themeColor="text1"/>
        </w:rPr>
        <w:t xml:space="preserve">only </w:t>
      </w:r>
      <w:r w:rsidR="00C83B32">
        <w:rPr>
          <w:color w:val="000000" w:themeColor="text1"/>
        </w:rPr>
        <w:t xml:space="preserve">used the </w:t>
      </w:r>
      <w:r w:rsidRPr="008314E7">
        <w:rPr>
          <w:color w:val="000000" w:themeColor="text1"/>
        </w:rPr>
        <w:t xml:space="preserve">overall counts) because </w:t>
      </w:r>
      <w:r w:rsidR="008314E7" w:rsidRPr="008314E7">
        <w:rPr>
          <w:color w:val="000000" w:themeColor="text1"/>
        </w:rPr>
        <w:t xml:space="preserve">the </w:t>
      </w:r>
      <w:r w:rsidRPr="008314E7">
        <w:rPr>
          <w:color w:val="000000" w:themeColor="text1"/>
        </w:rPr>
        <w:t xml:space="preserve">poor quality </w:t>
      </w:r>
      <w:r w:rsidR="00540D6F">
        <w:rPr>
          <w:color w:val="000000" w:themeColor="text1"/>
        </w:rPr>
        <w:t>of</w:t>
      </w:r>
      <w:r w:rsidR="00540D6F" w:rsidRPr="008314E7">
        <w:rPr>
          <w:color w:val="000000" w:themeColor="text1"/>
        </w:rPr>
        <w:t xml:space="preserve"> </w:t>
      </w:r>
      <w:r w:rsidRPr="008314E7">
        <w:rPr>
          <w:color w:val="000000" w:themeColor="text1"/>
        </w:rPr>
        <w:t xml:space="preserve">the resulting orthomosaic </w:t>
      </w:r>
      <w:r w:rsidR="00540D6F">
        <w:rPr>
          <w:color w:val="000000" w:themeColor="text1"/>
        </w:rPr>
        <w:t xml:space="preserve">(the very cloudy weather resulted in dark photos) </w:t>
      </w:r>
      <w:r w:rsidRPr="008314E7">
        <w:rPr>
          <w:color w:val="000000" w:themeColor="text1"/>
        </w:rPr>
        <w:t xml:space="preserve">precluded </w:t>
      </w:r>
      <w:r w:rsidR="008314E7" w:rsidRPr="008314E7">
        <w:rPr>
          <w:color w:val="000000" w:themeColor="text1"/>
        </w:rPr>
        <w:t xml:space="preserve">the identification of </w:t>
      </w:r>
      <w:r w:rsidRPr="008314E7">
        <w:rPr>
          <w:color w:val="000000" w:themeColor="text1"/>
        </w:rPr>
        <w:t>mark</w:t>
      </w:r>
      <w:r w:rsidR="008314E7" w:rsidRPr="008314E7">
        <w:rPr>
          <w:color w:val="000000" w:themeColor="text1"/>
        </w:rPr>
        <w:t>s</w:t>
      </w:r>
      <w:r w:rsidRPr="008314E7">
        <w:rPr>
          <w:color w:val="000000" w:themeColor="text1"/>
        </w:rPr>
        <w:t>.</w:t>
      </w:r>
    </w:p>
    <w:p w14:paraId="61454D01" w14:textId="4E476033" w:rsidR="000A0785" w:rsidRPr="00915FA0" w:rsidRDefault="25F31256" w:rsidP="005F1D67">
      <w:r w:rsidRPr="25F31256">
        <w:rPr>
          <w:color w:val="000000" w:themeColor="text1"/>
        </w:rPr>
        <w:t>We organized the mark-resight data into three</w:t>
      </w:r>
      <w:r w:rsidR="003A2329">
        <w:rPr>
          <w:color w:val="000000" w:themeColor="text1"/>
        </w:rPr>
        <w:t xml:space="preserve"> subsets</w:t>
      </w:r>
      <w:r w:rsidR="00F47ABB">
        <w:rPr>
          <w:color w:val="000000" w:themeColor="text1"/>
        </w:rPr>
        <w:t xml:space="preserve">, one </w:t>
      </w:r>
      <w:r w:rsidR="009A5090">
        <w:rPr>
          <w:color w:val="000000" w:themeColor="text1"/>
        </w:rPr>
        <w:t>conventional multistate capture-recapture matrix</w:t>
      </w:r>
      <w:r w:rsidR="00A31305">
        <w:rPr>
          <w:color w:val="000000" w:themeColor="text1"/>
        </w:rPr>
        <w:t xml:space="preserve"> and two </w:t>
      </w:r>
      <w:r w:rsidR="007A7B75">
        <w:rPr>
          <w:color w:val="000000" w:themeColor="text1"/>
        </w:rPr>
        <w:t>types of</w:t>
      </w:r>
      <w:r w:rsidR="002C18C0">
        <w:rPr>
          <w:color w:val="000000" w:themeColor="text1"/>
        </w:rPr>
        <w:t xml:space="preserve"> </w:t>
      </w:r>
      <w:r w:rsidR="007A7B75">
        <w:rPr>
          <w:color w:val="000000" w:themeColor="text1"/>
        </w:rPr>
        <w:t xml:space="preserve">daily </w:t>
      </w:r>
      <w:r w:rsidR="00A31305">
        <w:rPr>
          <w:color w:val="000000" w:themeColor="text1"/>
        </w:rPr>
        <w:t>counts</w:t>
      </w:r>
      <w:r w:rsidR="007A7B75">
        <w:rPr>
          <w:color w:val="000000" w:themeColor="text1"/>
        </w:rPr>
        <w:t xml:space="preserve"> of these mar</w:t>
      </w:r>
      <w:r w:rsidR="00845797">
        <w:rPr>
          <w:color w:val="000000" w:themeColor="text1"/>
        </w:rPr>
        <w:t>ked individuals</w:t>
      </w:r>
      <w:r w:rsidRPr="25F31256">
        <w:rPr>
          <w:color w:val="000000" w:themeColor="text1"/>
        </w:rPr>
        <w:t xml:space="preserve">. </w:t>
      </w:r>
      <w:r w:rsidR="00A31305">
        <w:rPr>
          <w:color w:val="000000" w:themeColor="text1"/>
        </w:rPr>
        <w:t xml:space="preserve">The first </w:t>
      </w:r>
      <w:r w:rsidR="002B4D6C">
        <w:rPr>
          <w:color w:val="000000" w:themeColor="text1"/>
        </w:rPr>
        <w:t xml:space="preserve">subset </w:t>
      </w:r>
      <w:r w:rsidR="00A31305">
        <w:rPr>
          <w:color w:val="000000" w:themeColor="text1"/>
        </w:rPr>
        <w:t>was</w:t>
      </w:r>
      <w:r w:rsidR="00A31305" w:rsidRPr="00A31305">
        <w:rPr>
          <w:color w:val="000000" w:themeColor="text1"/>
        </w:rPr>
        <w:t xml:space="preserve"> </w:t>
      </w:r>
      <w:r w:rsidR="00A31305" w:rsidRPr="25F31256">
        <w:rPr>
          <w:color w:val="000000" w:themeColor="text1"/>
        </w:rPr>
        <w:t>composed of the encounter history of each detected individual (encounter history matrix</w:t>
      </w:r>
      <w:r w:rsidR="003D27C1">
        <w:rPr>
          <w:color w:val="000000" w:themeColor="text1"/>
        </w:rPr>
        <w:t xml:space="preserve"> with</w:t>
      </w:r>
      <w:r w:rsidR="00A31305" w:rsidRPr="25F31256">
        <w:rPr>
          <w:color w:val="000000" w:themeColor="text1"/>
        </w:rPr>
        <w:t xml:space="preserve"> individuals</w:t>
      </w:r>
      <w:r w:rsidR="002C18C0">
        <w:rPr>
          <w:color w:val="000000" w:themeColor="text1"/>
        </w:rPr>
        <w:t xml:space="preserve"> in </w:t>
      </w:r>
      <w:r w:rsidR="003D27C1">
        <w:rPr>
          <w:color w:val="000000" w:themeColor="text1"/>
        </w:rPr>
        <w:t>rows and days in columns</w:t>
      </w:r>
      <w:r w:rsidR="00A31305" w:rsidRPr="25F31256">
        <w:rPr>
          <w:color w:val="000000" w:themeColor="text1"/>
        </w:rPr>
        <w:t xml:space="preserve">). </w:t>
      </w:r>
      <w:r w:rsidR="00C37BD5">
        <w:rPr>
          <w:color w:val="000000" w:themeColor="text1"/>
        </w:rPr>
        <w:t>We filled e</w:t>
      </w:r>
      <w:r w:rsidR="00A31305" w:rsidRPr="25F31256">
        <w:rPr>
          <w:color w:val="000000" w:themeColor="text1"/>
        </w:rPr>
        <w:t xml:space="preserve">ach </w:t>
      </w:r>
      <w:r w:rsidR="003D27C1">
        <w:rPr>
          <w:color w:val="000000" w:themeColor="text1"/>
        </w:rPr>
        <w:t>row</w:t>
      </w:r>
      <w:r w:rsidR="006543D8">
        <w:rPr>
          <w:color w:val="000000" w:themeColor="text1"/>
        </w:rPr>
        <w:t xml:space="preserve"> </w:t>
      </w:r>
      <w:r w:rsidR="00A31305" w:rsidRPr="25F31256">
        <w:rPr>
          <w:color w:val="000000" w:themeColor="text1"/>
        </w:rPr>
        <w:t>with 1, 2, or 3 if the individual was detected as walking, nesting, or not-detected, respectively.</w:t>
      </w:r>
      <w:r w:rsidR="00BF46CF">
        <w:rPr>
          <w:color w:val="000000" w:themeColor="text1"/>
        </w:rPr>
        <w:t xml:space="preserve"> In the second subset, </w:t>
      </w:r>
      <w:r w:rsidR="00BF46CF" w:rsidRPr="25F31256">
        <w:rPr>
          <w:color w:val="000000" w:themeColor="text1"/>
        </w:rPr>
        <w:t xml:space="preserve">we </w:t>
      </w:r>
      <w:r w:rsidR="00C83B32">
        <w:rPr>
          <w:color w:val="000000" w:themeColor="text1"/>
        </w:rPr>
        <w:t>tallied</w:t>
      </w:r>
      <w:r w:rsidR="00C83B32" w:rsidRPr="25F31256">
        <w:rPr>
          <w:color w:val="000000" w:themeColor="text1"/>
        </w:rPr>
        <w:t xml:space="preserve"> </w:t>
      </w:r>
      <w:r w:rsidR="00BF46CF" w:rsidRPr="25F31256">
        <w:rPr>
          <w:color w:val="000000" w:themeColor="text1"/>
        </w:rPr>
        <w:t xml:space="preserve">the total number of marked individuals </w:t>
      </w:r>
      <w:r w:rsidR="00E534E6" w:rsidRPr="25F31256">
        <w:rPr>
          <w:color w:val="000000" w:themeColor="text1"/>
        </w:rPr>
        <w:t xml:space="preserve">that had their marks either identified or unidentified </w:t>
      </w:r>
      <w:r w:rsidR="00E534E6">
        <w:rPr>
          <w:color w:val="000000" w:themeColor="text1"/>
        </w:rPr>
        <w:t>in</w:t>
      </w:r>
      <w:r w:rsidR="00BF46CF" w:rsidRPr="25F31256">
        <w:rPr>
          <w:color w:val="000000" w:themeColor="text1"/>
        </w:rPr>
        <w:t xml:space="preserve"> each day</w:t>
      </w:r>
      <w:r w:rsidR="00BF46CF">
        <w:rPr>
          <w:color w:val="000000" w:themeColor="text1"/>
        </w:rPr>
        <w:t xml:space="preserve">. </w:t>
      </w:r>
      <w:r w:rsidR="00E534E6">
        <w:rPr>
          <w:color w:val="000000" w:themeColor="text1"/>
        </w:rPr>
        <w:t>This subset was used to</w:t>
      </w:r>
      <w:r w:rsidR="00F47ABB">
        <w:rPr>
          <w:color w:val="000000" w:themeColor="text1"/>
        </w:rPr>
        <w:t xml:space="preserve"> account for the </w:t>
      </w:r>
      <w:r w:rsidR="00E534E6">
        <w:rPr>
          <w:color w:val="000000" w:themeColor="text1"/>
        </w:rPr>
        <w:t xml:space="preserve">bias resulting from marked individuals present in the orthomosaic but </w:t>
      </w:r>
      <w:r w:rsidR="00B75B70">
        <w:rPr>
          <w:color w:val="000000" w:themeColor="text1"/>
        </w:rPr>
        <w:t>with marks not identified</w:t>
      </w:r>
      <w:r w:rsidRPr="25F31256">
        <w:rPr>
          <w:color w:val="000000" w:themeColor="text1"/>
        </w:rPr>
        <w:t>.</w:t>
      </w:r>
      <w:r w:rsidR="00DA2B54">
        <w:rPr>
          <w:color w:val="000000" w:themeColor="text1"/>
        </w:rPr>
        <w:t xml:space="preserve"> </w:t>
      </w:r>
      <w:r w:rsidR="002B4D6C">
        <w:rPr>
          <w:color w:val="000000" w:themeColor="text1"/>
        </w:rPr>
        <w:t>In the third</w:t>
      </w:r>
      <w:r w:rsidR="00C83B32">
        <w:rPr>
          <w:color w:val="000000" w:themeColor="text1"/>
        </w:rPr>
        <w:t xml:space="preserve"> dataset</w:t>
      </w:r>
      <w:r w:rsidR="002B4D6C">
        <w:rPr>
          <w:color w:val="000000" w:themeColor="text1"/>
        </w:rPr>
        <w:t xml:space="preserve">, we </w:t>
      </w:r>
      <w:r w:rsidR="00AB7E08" w:rsidRPr="25F31256">
        <w:rPr>
          <w:color w:val="000000" w:themeColor="text1"/>
        </w:rPr>
        <w:t xml:space="preserve">compiled the number of detections corresponding to either unique individuals or repeated detections of the same </w:t>
      </w:r>
      <w:r w:rsidR="00C83B32">
        <w:rPr>
          <w:color w:val="000000" w:themeColor="text1"/>
        </w:rPr>
        <w:t xml:space="preserve">individual </w:t>
      </w:r>
      <w:r w:rsidR="00AB7E08" w:rsidRPr="25F31256">
        <w:rPr>
          <w:color w:val="000000" w:themeColor="text1"/>
        </w:rPr>
        <w:t>(i.e., double counts)</w:t>
      </w:r>
      <w:r w:rsidR="00AB7E08">
        <w:rPr>
          <w:color w:val="000000" w:themeColor="text1"/>
        </w:rPr>
        <w:t xml:space="preserve"> for each day</w:t>
      </w:r>
      <w:r w:rsidR="00730AE2">
        <w:rPr>
          <w:color w:val="000000" w:themeColor="text1"/>
        </w:rPr>
        <w:t>,</w:t>
      </w:r>
      <w:r w:rsidR="003D45CB">
        <w:rPr>
          <w:color w:val="000000" w:themeColor="text1"/>
        </w:rPr>
        <w:t xml:space="preserve"> consider</w:t>
      </w:r>
      <w:r w:rsidR="00730AE2">
        <w:rPr>
          <w:color w:val="000000" w:themeColor="text1"/>
        </w:rPr>
        <w:t>ing</w:t>
      </w:r>
      <w:r w:rsidR="003D45CB">
        <w:rPr>
          <w:color w:val="000000" w:themeColor="text1"/>
        </w:rPr>
        <w:t xml:space="preserve"> only the marked individuals classified as walking. </w:t>
      </w:r>
      <w:r>
        <w:t xml:space="preserve">Finally, </w:t>
      </w:r>
      <w:r w:rsidR="00467C93">
        <w:t xml:space="preserve">aside from the mark-resight data, </w:t>
      </w:r>
      <w:r w:rsidR="00FA0423">
        <w:t xml:space="preserve">the </w:t>
      </w:r>
      <w:r w:rsidR="00137082">
        <w:t>overall counts</w:t>
      </w:r>
      <w:r w:rsidR="00FA0423">
        <w:t xml:space="preserve"> dataset </w:t>
      </w:r>
      <w:r w:rsidR="00DA1C83">
        <w:t xml:space="preserve">was composed of </w:t>
      </w:r>
      <w:r w:rsidR="00137082">
        <w:t>total</w:t>
      </w:r>
      <w:r>
        <w:t xml:space="preserve"> number of walking and nesting individuals detected </w:t>
      </w:r>
      <w:r w:rsidR="00137082">
        <w:t xml:space="preserve">at </w:t>
      </w:r>
      <w:r>
        <w:t>each day</w:t>
      </w:r>
      <w:r w:rsidR="00137082">
        <w:t xml:space="preserve"> in the orthomosaic</w:t>
      </w:r>
      <w:r>
        <w:t>.</w:t>
      </w:r>
    </w:p>
    <w:p w14:paraId="230C95B4" w14:textId="77777777" w:rsidR="00CA1935" w:rsidRPr="00070710" w:rsidRDefault="00CA1935" w:rsidP="005F1D67"/>
    <w:p w14:paraId="267B6FDA" w14:textId="2FA29E97" w:rsidR="00A6586A" w:rsidRPr="003436FC" w:rsidRDefault="003436FC" w:rsidP="005F1D67">
      <w:pPr>
        <w:rPr>
          <w:b/>
          <w:bCs/>
          <w:i/>
          <w:iCs/>
        </w:rPr>
      </w:pPr>
      <w:r w:rsidRPr="003436FC">
        <w:rPr>
          <w:b/>
          <w:bCs/>
          <w:i/>
          <w:iCs/>
        </w:rPr>
        <w:t xml:space="preserve">2.3 </w:t>
      </w:r>
      <w:r w:rsidR="00A6586A" w:rsidRPr="003436FC">
        <w:rPr>
          <w:b/>
          <w:bCs/>
          <w:i/>
          <w:iCs/>
        </w:rPr>
        <w:t>Model approac</w:t>
      </w:r>
      <w:r w:rsidR="00EF1681" w:rsidRPr="003436FC">
        <w:rPr>
          <w:b/>
          <w:bCs/>
          <w:i/>
          <w:iCs/>
        </w:rPr>
        <w:t>h</w:t>
      </w:r>
      <w:r w:rsidR="007C4A2B">
        <w:rPr>
          <w:b/>
          <w:bCs/>
          <w:i/>
          <w:iCs/>
        </w:rPr>
        <w:t xml:space="preserve"> and fitting</w:t>
      </w:r>
    </w:p>
    <w:p w14:paraId="3C8902EA" w14:textId="15FBEA3A" w:rsidR="003A0EAE" w:rsidRDefault="25F31256" w:rsidP="005F1D67">
      <w:r>
        <w:t>Using the mark-resight data</w:t>
      </w:r>
      <w:r w:rsidR="00E1095F">
        <w:t xml:space="preserve"> and the overall counts</w:t>
      </w:r>
      <w:r>
        <w:t>, we developed a novel modelling approach to estimate the total abundance of aggregated populations</w:t>
      </w:r>
      <w:r w:rsidR="00672394">
        <w:t xml:space="preserve"> </w:t>
      </w:r>
      <w:r>
        <w:t xml:space="preserve">while accounting for </w:t>
      </w:r>
      <w:r w:rsidR="00215207">
        <w:t>the following sources of variation</w:t>
      </w:r>
      <w:r>
        <w:t xml:space="preserve">: </w:t>
      </w:r>
    </w:p>
    <w:p w14:paraId="02389103" w14:textId="3A395F7B" w:rsidR="00215207" w:rsidRPr="00215207" w:rsidRDefault="25F31256" w:rsidP="005F1D67">
      <w:pPr>
        <w:numPr>
          <w:ilvl w:val="0"/>
          <w:numId w:val="1"/>
        </w:numPr>
        <w:ind w:left="540" w:hanging="270"/>
      </w:pPr>
      <w:r w:rsidRPr="25F31256">
        <w:rPr>
          <w:u w:val="single"/>
        </w:rPr>
        <w:t>Open population</w:t>
      </w:r>
      <w:r>
        <w:t>: individuals enter the sandbank for the first time on different days throughout the nesting event</w:t>
      </w:r>
      <w:r w:rsidR="00744EFE">
        <w:t xml:space="preserve">. These individuals </w:t>
      </w:r>
      <w:r>
        <w:t xml:space="preserve">can visit the sandbank </w:t>
      </w:r>
      <w:r w:rsidR="00744EFE">
        <w:t xml:space="preserve">multiple </w:t>
      </w:r>
      <w:r w:rsidR="00215207">
        <w:t>times</w:t>
      </w:r>
      <w:r>
        <w:t xml:space="preserve"> </w:t>
      </w:r>
      <w:r w:rsidR="00744EFE">
        <w:t xml:space="preserve">before </w:t>
      </w:r>
      <w:r>
        <w:t>nesting</w:t>
      </w:r>
      <w:r w:rsidR="00744EFE">
        <w:t xml:space="preserve"> but they do not return to the sandbank a</w:t>
      </w:r>
      <w:r>
        <w:t>fter nesting.</w:t>
      </w:r>
    </w:p>
    <w:p w14:paraId="4F1FD0DE" w14:textId="0DB50B6F" w:rsidR="00215207" w:rsidRPr="00215207" w:rsidRDefault="25F31256" w:rsidP="005F1D67">
      <w:pPr>
        <w:numPr>
          <w:ilvl w:val="0"/>
          <w:numId w:val="1"/>
        </w:numPr>
        <w:ind w:left="540" w:hanging="270"/>
      </w:pPr>
      <w:r w:rsidRPr="25F31256">
        <w:rPr>
          <w:u w:val="single"/>
        </w:rPr>
        <w:lastRenderedPageBreak/>
        <w:t>Individual states</w:t>
      </w:r>
      <w:r>
        <w:t>: an individual can be in either of two states in a</w:t>
      </w:r>
      <w:r w:rsidR="00150E75">
        <w:t xml:space="preserve"> given</w:t>
      </w:r>
      <w:r>
        <w:t xml:space="preserve"> day: </w:t>
      </w:r>
      <w:r w:rsidR="00505D28">
        <w:t>walking</w:t>
      </w:r>
      <w:r>
        <w:t xml:space="preserve"> or nesting. Individuals </w:t>
      </w:r>
      <w:r w:rsidR="009C64BC">
        <w:t>wal</w:t>
      </w:r>
      <w:r w:rsidR="00E901B6">
        <w:t>k</w:t>
      </w:r>
      <w:r w:rsidR="009C64BC">
        <w:t>ing</w:t>
      </w:r>
      <w:r>
        <w:t xml:space="preserve"> are typically </w:t>
      </w:r>
      <w:r w:rsidR="009C64BC">
        <w:t>exploring the sandbank and can return in a</w:t>
      </w:r>
      <w:r w:rsidR="00E901B6">
        <w:t xml:space="preserve">nother day, </w:t>
      </w:r>
      <w:r w:rsidR="0008283C">
        <w:t>while</w:t>
      </w:r>
      <w:r>
        <w:t xml:space="preserve"> nesting </w:t>
      </w:r>
      <w:r w:rsidR="00E901B6">
        <w:t>individuals</w:t>
      </w:r>
      <w:r>
        <w:t xml:space="preserve"> are usually sunken in the sand</w:t>
      </w:r>
      <w:r w:rsidR="00E901B6">
        <w:t xml:space="preserve"> and do not return to the sandbank</w:t>
      </w:r>
      <w:r>
        <w:t>.</w:t>
      </w:r>
    </w:p>
    <w:p w14:paraId="129CB802" w14:textId="0C7B447E" w:rsidR="00215207" w:rsidRPr="00215207" w:rsidRDefault="25F31256" w:rsidP="005F1D67">
      <w:pPr>
        <w:numPr>
          <w:ilvl w:val="0"/>
          <w:numId w:val="1"/>
        </w:numPr>
        <w:ind w:left="540" w:hanging="270"/>
      </w:pPr>
      <w:r w:rsidRPr="25F31256">
        <w:rPr>
          <w:u w:val="single"/>
        </w:rPr>
        <w:t>Unavailability</w:t>
      </w:r>
      <w:r>
        <w:t xml:space="preserve">: an individual that is part of the population can be outside the sandbank </w:t>
      </w:r>
      <w:r w:rsidR="00744EFE">
        <w:t xml:space="preserve">(i.e., in the water) </w:t>
      </w:r>
      <w:r>
        <w:t>during the drone flight and therefore will be unavailable for detection.</w:t>
      </w:r>
    </w:p>
    <w:p w14:paraId="214BE9AA" w14:textId="11EDDF12" w:rsidR="00215207" w:rsidRPr="00215207" w:rsidRDefault="25F31256" w:rsidP="005F1D67">
      <w:pPr>
        <w:numPr>
          <w:ilvl w:val="0"/>
          <w:numId w:val="1"/>
        </w:numPr>
        <w:ind w:left="540" w:hanging="270"/>
      </w:pPr>
      <w:r w:rsidRPr="25F31256">
        <w:rPr>
          <w:u w:val="single"/>
        </w:rPr>
        <w:t>Double counts</w:t>
      </w:r>
      <w:r>
        <w:t xml:space="preserve">: some individuals that are walking during the </w:t>
      </w:r>
      <w:r w:rsidR="00FB3E25">
        <w:t xml:space="preserve">drone </w:t>
      </w:r>
      <w:r>
        <w:t xml:space="preserve">flight can </w:t>
      </w:r>
      <w:r w:rsidR="00C3083E">
        <w:t>appear</w:t>
      </w:r>
      <w:r>
        <w:t xml:space="preserve"> more than once </w:t>
      </w:r>
      <w:r w:rsidR="00215207">
        <w:t>in the orthomosaic</w:t>
      </w:r>
      <w:r>
        <w:t>.</w:t>
      </w:r>
    </w:p>
    <w:p w14:paraId="519FB7BE" w14:textId="6CC671AF" w:rsidR="00CF40B7" w:rsidRPr="00215207" w:rsidRDefault="00215207" w:rsidP="005F1D67">
      <w:pPr>
        <w:numPr>
          <w:ilvl w:val="0"/>
          <w:numId w:val="1"/>
        </w:numPr>
        <w:ind w:left="540" w:hanging="270"/>
      </w:pPr>
      <w:r w:rsidRPr="007718D1">
        <w:rPr>
          <w:u w:val="single"/>
        </w:rPr>
        <w:t>Unidentified marks</w:t>
      </w:r>
      <w:r w:rsidRPr="00215207">
        <w:t>: it may not be possible to identify some individual marks because of sand obstructing them.</w:t>
      </w:r>
    </w:p>
    <w:p w14:paraId="1DBCBF76" w14:textId="5EED10B3" w:rsidR="006D3093" w:rsidRDefault="2E111DFB" w:rsidP="005F1D67">
      <w:r>
        <w:t>The proposed modeling approach has two components</w:t>
      </w:r>
      <w:r w:rsidR="00744EFE">
        <w:t xml:space="preserve">, one for the mark-resight data and one for </w:t>
      </w:r>
      <w:r w:rsidR="00744EFE" w:rsidRPr="00936E43">
        <w:t>the population count data</w:t>
      </w:r>
      <w:r w:rsidR="002E3B3C" w:rsidRPr="00936E43">
        <w:t xml:space="preserve"> </w:t>
      </w:r>
      <w:r w:rsidRPr="00936E43">
        <w:t xml:space="preserve">(Figure 3). </w:t>
      </w:r>
      <w:r w:rsidR="00B74240" w:rsidRPr="00936E43">
        <w:t>We provide a more</w:t>
      </w:r>
      <w:r w:rsidR="000D4719" w:rsidRPr="00936E43">
        <w:t xml:space="preserve"> detailed </w:t>
      </w:r>
      <w:r w:rsidR="00B74240" w:rsidRPr="00936E43">
        <w:t xml:space="preserve">model </w:t>
      </w:r>
      <w:r w:rsidR="000D4719" w:rsidRPr="00936E43">
        <w:t xml:space="preserve">description </w:t>
      </w:r>
      <w:r w:rsidR="00B74240" w:rsidRPr="00936E43">
        <w:t>in</w:t>
      </w:r>
      <w:r w:rsidR="000D4719" w:rsidRPr="00936E43">
        <w:t xml:space="preserve"> the Appendix </w:t>
      </w:r>
      <w:r w:rsidR="00680C9C">
        <w:t>S</w:t>
      </w:r>
      <w:r w:rsidR="000D4719" w:rsidRPr="00936E43">
        <w:t xml:space="preserve">1. </w:t>
      </w:r>
      <w:r w:rsidRPr="00936E43">
        <w:t>The first component</w:t>
      </w:r>
      <w:r>
        <w:t xml:space="preserve"> is a multistate open-population capture-recapture model for </w:t>
      </w:r>
      <w:r w:rsidR="00744EFE">
        <w:t xml:space="preserve">the </w:t>
      </w:r>
      <w:r>
        <w:t>mark-resight data</w:t>
      </w:r>
      <w:r w:rsidR="00E0192E">
        <w:t xml:space="preserve"> </w:t>
      </w:r>
      <w:sdt>
        <w:sdtPr>
          <w:rPr>
            <w:color w:val="000000"/>
          </w:rPr>
          <w:tag w:val="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"/>
          <w:id w:val="-316960263"/>
          <w:placeholder>
            <w:docPart w:val="DefaultPlaceholder_-1854013440"/>
          </w:placeholder>
        </w:sdtPr>
        <w:sdtContent>
          <w:r w:rsidR="00332894" w:rsidRPr="00332894">
            <w:rPr>
              <w:color w:val="000000"/>
            </w:rPr>
            <w:t>(Calvert et al., 2009; Kendall et al., 2006; White et al., 2010)</w:t>
          </w:r>
        </w:sdtContent>
      </w:sdt>
      <w:r>
        <w:t>, that was adapted to include the probability of identifying the mark of an individual and the proportion of double counts</w:t>
      </w:r>
      <w:r w:rsidR="00A44424">
        <w:t xml:space="preserve"> (mark-resight model in Fig. 3)</w:t>
      </w:r>
      <w:r>
        <w:t xml:space="preserve">. </w:t>
      </w:r>
      <w:r w:rsidR="002B47BF">
        <w:t xml:space="preserve">Using a state-space formulation </w:t>
      </w:r>
      <w:sdt>
        <w:sdtPr>
          <w:rPr>
            <w:color w:val="000000"/>
          </w:rPr>
          <w:tag w:val="MENDELEY_CITATION_v3_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"/>
          <w:id w:val="77344160"/>
          <w:placeholder>
            <w:docPart w:val="DefaultPlaceholder_-1854013440"/>
          </w:placeholder>
        </w:sdtPr>
        <w:sdtContent>
          <w:r w:rsidR="00332894" w:rsidRPr="00332894">
            <w:rPr>
              <w:rFonts w:eastAsia="Times New Roman"/>
              <w:color w:val="000000"/>
            </w:rPr>
            <w:t>(Gimenez et al., 2007; Kery &amp; Schaub, 2012)</w:t>
          </w:r>
        </w:sdtContent>
      </w:sdt>
      <w:r w:rsidR="002B47BF">
        <w:t>, w</w:t>
      </w:r>
      <w:r w:rsidR="00C63989">
        <w:t xml:space="preserve">e </w:t>
      </w:r>
      <w:r w:rsidR="00045A1C">
        <w:t xml:space="preserve">modeled the </w:t>
      </w:r>
      <w:r w:rsidR="000523C7">
        <w:t xml:space="preserve">biological state and the </w:t>
      </w:r>
      <w:r w:rsidR="00B561A8">
        <w:t>detection</w:t>
      </w:r>
      <w:r w:rsidR="000523C7">
        <w:t xml:space="preserve"> process</w:t>
      </w:r>
      <w:r w:rsidR="00C63989">
        <w:t xml:space="preserve"> </w:t>
      </w:r>
      <w:r w:rsidR="000523C7">
        <w:t>of the in</w:t>
      </w:r>
      <w:r w:rsidR="009371D3">
        <w:t xml:space="preserve">dividuals </w:t>
      </w:r>
      <w:r w:rsidR="00E0192E">
        <w:t xml:space="preserve">after </w:t>
      </w:r>
      <w:r w:rsidR="008702EC">
        <w:t>the</w:t>
      </w:r>
      <w:r w:rsidR="00E0192E">
        <w:t xml:space="preserve"> first capture (i.e., following the marking event)</w:t>
      </w:r>
      <w:r w:rsidR="00EB1889">
        <w:t xml:space="preserve"> as </w:t>
      </w:r>
      <w:r w:rsidR="0092728F">
        <w:t>categorical outcome</w:t>
      </w:r>
      <w:r w:rsidR="00BE79F6">
        <w:t>s</w:t>
      </w:r>
      <w:r w:rsidR="002B47BF">
        <w:t xml:space="preserve">. </w:t>
      </w:r>
      <w:r w:rsidR="00497A38">
        <w:t xml:space="preserve">The biological </w:t>
      </w:r>
      <w:r w:rsidR="00283A1F">
        <w:t xml:space="preserve">process is </w:t>
      </w:r>
      <w:r w:rsidR="00896634">
        <w:t>governed</w:t>
      </w:r>
      <w:r w:rsidR="00283A1F">
        <w:t xml:space="preserve"> by </w:t>
      </w:r>
      <w:r w:rsidR="00896634">
        <w:t xml:space="preserve">the </w:t>
      </w:r>
      <w:r w:rsidR="00283A1F">
        <w:t>transition probabilities</w:t>
      </w:r>
      <w:r w:rsidR="00896634">
        <w:t xml:space="preserve"> from the individual true state</w:t>
      </w:r>
      <w:r w:rsidR="00283A1F">
        <w:t xml:space="preserve"> </w:t>
      </w:r>
      <w:r w:rsidR="00896634">
        <w:t>in</w:t>
      </w:r>
      <w:r w:rsidR="001337B6">
        <w:t xml:space="preserve"> time </w:t>
      </w:r>
      <w:r w:rsidR="001337B6">
        <w:rPr>
          <w:i/>
          <w:iCs/>
        </w:rPr>
        <w:t>t</w:t>
      </w:r>
      <w:r w:rsidR="001337B6">
        <w:t xml:space="preserve"> to </w:t>
      </w:r>
      <w:r w:rsidR="00896634">
        <w:t xml:space="preserve">its state in </w:t>
      </w:r>
      <w:r w:rsidR="001337B6">
        <w:t xml:space="preserve">time </w:t>
      </w:r>
      <w:r w:rsidR="001337B6">
        <w:rPr>
          <w:i/>
          <w:iCs/>
        </w:rPr>
        <w:t>t</w:t>
      </w:r>
      <w:r w:rsidR="001337B6">
        <w:t>+1</w:t>
      </w:r>
      <w:r w:rsidR="0074346A">
        <w:t xml:space="preserve"> (Table 1</w:t>
      </w:r>
      <w:r w:rsidR="006C2D3C">
        <w:t>a</w:t>
      </w:r>
      <w:r w:rsidR="0074346A">
        <w:t xml:space="preserve">), while </w:t>
      </w:r>
      <w:r w:rsidR="006C2D3C">
        <w:t xml:space="preserve">the detection </w:t>
      </w:r>
      <w:r w:rsidR="008E761C">
        <w:t xml:space="preserve">process </w:t>
      </w:r>
      <w:r w:rsidR="006C2D3C">
        <w:t>is defined by the probability of observing each state given its true state (Table 1b).</w:t>
      </w:r>
    </w:p>
    <w:p w14:paraId="0E8709C0" w14:textId="77777777" w:rsidR="00744EFE" w:rsidRDefault="00744EFE" w:rsidP="005F1D67"/>
    <w:p w14:paraId="30917779" w14:textId="153C071D" w:rsidR="00744EFE" w:rsidRDefault="00F41821" w:rsidP="00744EFE">
      <w:pPr>
        <w:keepNext/>
      </w:pPr>
      <w:r>
        <w:rPr>
          <w:noProof/>
        </w:rPr>
        <w:lastRenderedPageBreak/>
        <w:drawing>
          <wp:inline distT="0" distB="0" distL="0" distR="0" wp14:anchorId="4C7C33B2" wp14:editId="46338E23">
            <wp:extent cx="5934710" cy="3338195"/>
            <wp:effectExtent l="0" t="0" r="8890" b="0"/>
            <wp:docPr id="41935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7A12F27" w14:textId="0AD4AE9D" w:rsidR="00744EFE" w:rsidRPr="00EA7CB6" w:rsidRDefault="00744EFE" w:rsidP="00744EFE">
      <w:pPr>
        <w:pStyle w:val="Caption"/>
        <w:spacing w:line="360" w:lineRule="auto"/>
        <w:rPr>
          <w:color w:val="FF0000"/>
        </w:rPr>
      </w:pPr>
      <w:r w:rsidRPr="00A27400">
        <w:rPr>
          <w:b/>
          <w:bCs/>
        </w:rPr>
        <w:t xml:space="preserve">Figure </w:t>
      </w:r>
      <w:r w:rsidRPr="00A27400">
        <w:rPr>
          <w:b/>
          <w:bCs/>
        </w:rPr>
        <w:fldChar w:fldCharType="begin"/>
      </w:r>
      <w:r w:rsidRPr="00A27400">
        <w:rPr>
          <w:b/>
          <w:bCs/>
        </w:rPr>
        <w:instrText xml:space="preserve"> SEQ Figure \* ARABIC </w:instrText>
      </w:r>
      <w:r w:rsidRPr="00A27400">
        <w:rPr>
          <w:b/>
          <w:bCs/>
        </w:rPr>
        <w:fldChar w:fldCharType="separate"/>
      </w:r>
      <w:r>
        <w:rPr>
          <w:b/>
          <w:bCs/>
          <w:noProof/>
        </w:rPr>
        <w:t>3</w:t>
      </w:r>
      <w:r w:rsidRPr="00A27400">
        <w:rPr>
          <w:b/>
          <w:bCs/>
        </w:rPr>
        <w:fldChar w:fldCharType="end"/>
      </w:r>
      <w:r w:rsidRPr="00A27400">
        <w:rPr>
          <w:b/>
          <w:bCs/>
        </w:rPr>
        <w:t>.</w:t>
      </w:r>
      <w:r>
        <w:t xml:space="preserve"> </w:t>
      </w:r>
      <w:r w:rsidRPr="00635538">
        <w:rPr>
          <w:color w:val="auto"/>
        </w:rPr>
        <w:t>Directed acyclic graph for the combined mode</w:t>
      </w:r>
      <w:r>
        <w:rPr>
          <w:color w:val="auto"/>
        </w:rPr>
        <w:t>l</w:t>
      </w:r>
      <w:r w:rsidRPr="00635538">
        <w:rPr>
          <w:color w:val="auto"/>
        </w:rPr>
        <w:t>l</w:t>
      </w:r>
      <w:r>
        <w:rPr>
          <w:color w:val="auto"/>
        </w:rPr>
        <w:t>ing approach</w:t>
      </w:r>
      <w:r w:rsidRPr="00635538">
        <w:rPr>
          <w:color w:val="auto"/>
        </w:rPr>
        <w:t xml:space="preserve"> to estimate abundance from orthomosaic population counts and mark-resight data. </w:t>
      </w:r>
      <w:r>
        <w:t xml:space="preserve">Observed data, latent variables, and parameters are shown as diamonds, rectangles, and circles, respectively. </w:t>
      </w:r>
      <w:r w:rsidR="002E5725">
        <w:t>I</w:t>
      </w:r>
      <w:r>
        <w:t>ndividual level mark-resight</w:t>
      </w:r>
      <w:r w:rsidR="002E5725">
        <w:t xml:space="preserve"> data</w:t>
      </w:r>
      <w:r>
        <w:t xml:space="preserve"> </w:t>
      </w:r>
      <w:r w:rsidR="002E5725">
        <w:t>are</w:t>
      </w:r>
      <w:r>
        <w:t xml:space="preserve"> used to estimate parameters </w:t>
      </w:r>
      <w:r w:rsidR="002E5725">
        <w:t xml:space="preserve">associated with the detection process and </w:t>
      </w:r>
      <w:r>
        <w:t xml:space="preserve">temporal dynamics of the overall population. </w:t>
      </w:r>
      <w:r w:rsidR="002E5725">
        <w:t>The overall population counts are used to estimate the</w:t>
      </w:r>
      <w:r w:rsidR="00DE3F01">
        <w:t xml:space="preserve"> total </w:t>
      </w:r>
      <w:r w:rsidR="00895400">
        <w:t>abundance</w:t>
      </w:r>
      <w:r w:rsidR="00DE3F01">
        <w:t xml:space="preserve"> with a</w:t>
      </w:r>
      <w:r w:rsidR="002E5725">
        <w:t xml:space="preserve"> </w:t>
      </w:r>
      <w:r w:rsidR="00DD5D65">
        <w:t>remaining parameter of the entry process</w:t>
      </w:r>
      <w:r>
        <w:t>.</w:t>
      </w:r>
    </w:p>
    <w:p w14:paraId="22053F88" w14:textId="77777777" w:rsidR="00744EFE" w:rsidRDefault="00744EFE" w:rsidP="005F1D67"/>
    <w:p w14:paraId="261ADA21" w14:textId="569CF756" w:rsidR="00BC5736" w:rsidRDefault="00692749" w:rsidP="005F1D67">
      <w:pPr>
        <w:rPr>
          <w:rFonts w:eastAsiaTheme="minorEastAsia"/>
        </w:rPr>
      </w:pPr>
      <w:r>
        <w:rPr>
          <w:rFonts w:eastAsiaTheme="minorEastAsia"/>
        </w:rPr>
        <w:t>W</w:t>
      </w:r>
      <w:r w:rsidRPr="2E111DFB">
        <w:rPr>
          <w:rFonts w:eastAsiaTheme="minorEastAsia"/>
        </w:rPr>
        <w:t xml:space="preserve">e considered that each individual can be in one of three different latent states at each </w:t>
      </w:r>
      <w:r>
        <w:rPr>
          <w:rFonts w:eastAsiaTheme="minorEastAsia"/>
        </w:rPr>
        <w:t>day</w:t>
      </w:r>
      <w:r w:rsidR="003E59D0">
        <w:t xml:space="preserve">: 1 = </w:t>
      </w:r>
      <w:r w:rsidR="003E59D0" w:rsidRPr="2E111DFB">
        <w:rPr>
          <w:rFonts w:eastAsiaTheme="minorEastAsia"/>
        </w:rPr>
        <w:t>walking (i.e., not nesting)</w:t>
      </w:r>
      <w:r w:rsidR="003E59D0">
        <w:rPr>
          <w:rFonts w:eastAsiaTheme="minorEastAsia"/>
        </w:rPr>
        <w:t xml:space="preserve">; 2 = nesting; and 3 = gone (i.e., </w:t>
      </w:r>
      <w:r w:rsidR="003E59D0" w:rsidRPr="2E111DFB">
        <w:rPr>
          <w:rFonts w:eastAsiaTheme="minorEastAsia"/>
        </w:rPr>
        <w:t>already nested</w:t>
      </w:r>
      <w:r w:rsidR="003E59D0">
        <w:rPr>
          <w:rFonts w:eastAsiaTheme="minorEastAsia"/>
        </w:rPr>
        <w:t xml:space="preserve"> and left</w:t>
      </w:r>
      <w:r w:rsidR="003E59D0" w:rsidRPr="2E111DFB">
        <w:rPr>
          <w:rFonts w:eastAsiaTheme="minorEastAsia"/>
        </w:rPr>
        <w:t xml:space="preserve"> the area)</w:t>
      </w:r>
      <w:r w:rsidR="003E59D0">
        <w:rPr>
          <w:rFonts w:eastAsiaTheme="minorEastAsia"/>
        </w:rPr>
        <w:t>.</w:t>
      </w:r>
      <w:r w:rsidR="0005165D">
        <w:rPr>
          <w:rFonts w:eastAsiaTheme="minorEastAsia"/>
        </w:rPr>
        <w:t xml:space="preserve"> </w:t>
      </w:r>
      <w:r w:rsidR="00523836">
        <w:rPr>
          <w:rFonts w:eastAsiaTheme="minorEastAsia"/>
        </w:rPr>
        <w:t xml:space="preserve">Thus, </w:t>
      </w:r>
      <w:r w:rsidR="00F11019">
        <w:rPr>
          <w:rFonts w:eastAsiaTheme="minorEastAsia"/>
        </w:rPr>
        <w:t>a</w:t>
      </w:r>
      <w:r w:rsidR="00922897">
        <w:rPr>
          <w:rFonts w:eastAsiaTheme="minorEastAsia"/>
        </w:rPr>
        <w:t xml:space="preserve"> </w:t>
      </w:r>
      <w:r w:rsidR="00784CE8">
        <w:rPr>
          <w:rFonts w:eastAsiaTheme="minorEastAsia"/>
        </w:rPr>
        <w:t>new</w:t>
      </w:r>
      <w:r w:rsidR="00F11019">
        <w:rPr>
          <w:rFonts w:eastAsiaTheme="minorEastAsia"/>
        </w:rPr>
        <w:t xml:space="preserve"> </w:t>
      </w:r>
      <w:r w:rsidR="007515DA">
        <w:rPr>
          <w:rFonts w:eastAsiaTheme="minorEastAsia"/>
        </w:rPr>
        <w:t xml:space="preserve">marked </w:t>
      </w:r>
      <w:r w:rsidR="00F11019">
        <w:rPr>
          <w:rFonts w:eastAsiaTheme="minorEastAsia"/>
        </w:rPr>
        <w:t>individual is defined as</w:t>
      </w:r>
      <w:r w:rsidR="009C4082">
        <w:rPr>
          <w:rFonts w:eastAsiaTheme="minorEastAsia"/>
        </w:rPr>
        <w:t xml:space="preserve"> walking </w:t>
      </w:r>
      <w:r w:rsidR="00D83847">
        <w:rPr>
          <w:rFonts w:eastAsiaTheme="minorEastAsia"/>
        </w:rPr>
        <w:t>in the moment of</w:t>
      </w:r>
      <w:r w:rsidR="007B1356">
        <w:rPr>
          <w:rFonts w:eastAsiaTheme="minorEastAsia"/>
        </w:rPr>
        <w:t xml:space="preserve"> </w:t>
      </w:r>
      <w:r w:rsidR="005A71AE">
        <w:rPr>
          <w:rFonts w:eastAsiaTheme="minorEastAsia"/>
        </w:rPr>
        <w:t>marking,</w:t>
      </w:r>
      <w:r w:rsidR="007B1356">
        <w:rPr>
          <w:rFonts w:eastAsiaTheme="minorEastAsia"/>
        </w:rPr>
        <w:t xml:space="preserve"> and </w:t>
      </w:r>
      <w:r w:rsidR="00D83847">
        <w:rPr>
          <w:rFonts w:eastAsiaTheme="minorEastAsia"/>
        </w:rPr>
        <w:t xml:space="preserve">it </w:t>
      </w:r>
      <w:r w:rsidR="007B1356">
        <w:rPr>
          <w:rFonts w:eastAsiaTheme="minorEastAsia"/>
        </w:rPr>
        <w:t>has a probability</w:t>
      </w:r>
      <w:r w:rsidR="009C4082">
        <w:rPr>
          <w:rFonts w:eastAsiaTheme="minorEastAsia"/>
        </w:rPr>
        <w:t xml:space="preserve"> </w:t>
      </w:r>
      <m:oMath>
        <m:r>
          <w:rPr>
            <w:rFonts w:ascii="Cambria Math" w:eastAsiaTheme="minorEastAsia" w:hAnsi="Cambria Math"/>
          </w:rPr>
          <m:t>θ</m:t>
        </m:r>
      </m:oMath>
      <w:r w:rsidR="009C4082">
        <w:rPr>
          <w:rFonts w:eastAsiaTheme="minorEastAsia"/>
        </w:rPr>
        <w:t xml:space="preserve"> to nest </w:t>
      </w:r>
      <w:r w:rsidR="00F11019">
        <w:rPr>
          <w:rFonts w:eastAsiaTheme="minorEastAsia"/>
        </w:rPr>
        <w:t xml:space="preserve">in </w:t>
      </w:r>
      <w:r w:rsidR="00790EAF">
        <w:rPr>
          <w:rFonts w:eastAsiaTheme="minorEastAsia"/>
        </w:rPr>
        <w:t>the next drone flight</w:t>
      </w:r>
      <w:r w:rsidR="003A186B">
        <w:rPr>
          <w:rFonts w:eastAsiaTheme="minorEastAsia"/>
        </w:rPr>
        <w:t>.</w:t>
      </w:r>
      <w:r w:rsidR="00D538E0">
        <w:rPr>
          <w:rFonts w:eastAsiaTheme="minorEastAsia"/>
        </w:rPr>
        <w:t xml:space="preserve"> </w:t>
      </w:r>
      <w:r w:rsidR="003A186B">
        <w:rPr>
          <w:rFonts w:eastAsiaTheme="minorEastAsia"/>
        </w:rPr>
        <w:t>A</w:t>
      </w:r>
      <w:r w:rsidR="00D538E0" w:rsidRPr="2E111DFB">
        <w:rPr>
          <w:rFonts w:eastAsiaTheme="minorEastAsia"/>
        </w:rPr>
        <w:t>n individual can</w:t>
      </w:r>
      <w:r w:rsidR="007515DA">
        <w:rPr>
          <w:rFonts w:eastAsiaTheme="minorEastAsia"/>
        </w:rPr>
        <w:t xml:space="preserve"> remain in the population </w:t>
      </w:r>
      <w:r w:rsidR="009511E7">
        <w:rPr>
          <w:rFonts w:eastAsiaTheme="minorEastAsia"/>
        </w:rPr>
        <w:t xml:space="preserve">(with a probability of </w:t>
      </w:r>
      <m:oMath>
        <m:r>
          <w:rPr>
            <w:rFonts w:ascii="Cambria Math" w:hAnsi="Cambria Math"/>
          </w:rPr>
          <m:t>1-</m:t>
        </m:r>
        <m:r>
          <w:rPr>
            <w:rFonts w:ascii="Cambria Math" w:hAnsi="Cambria Math"/>
            <w:lang w:val="pt-BR"/>
          </w:rPr>
          <m:t>θ</m:t>
        </m:r>
      </m:oMath>
      <w:r w:rsidR="009511E7">
        <w:rPr>
          <w:rFonts w:eastAsiaTheme="minorEastAsia"/>
        </w:rPr>
        <w:t>)</w:t>
      </w:r>
      <w:r w:rsidR="00D538E0" w:rsidRPr="2E111DFB">
        <w:rPr>
          <w:rFonts w:eastAsiaTheme="minorEastAsia"/>
        </w:rPr>
        <w:t xml:space="preserve"> </w:t>
      </w:r>
      <w:r w:rsidR="009511E7">
        <w:rPr>
          <w:rFonts w:eastAsiaTheme="minorEastAsia"/>
        </w:rPr>
        <w:t>and return</w:t>
      </w:r>
      <w:r w:rsidR="00D538E0" w:rsidRPr="2E111DFB">
        <w:rPr>
          <w:rFonts w:eastAsiaTheme="minorEastAsia"/>
        </w:rPr>
        <w:t xml:space="preserve"> to the sandbank multiple times</w:t>
      </w:r>
      <w:r w:rsidR="00ED6839" w:rsidRPr="00ED6839">
        <w:rPr>
          <w:rFonts w:eastAsiaTheme="minorEastAsia"/>
          <w:iCs/>
        </w:rPr>
        <w:t xml:space="preserve"> </w:t>
      </w:r>
      <w:r w:rsidR="00ED6839">
        <w:rPr>
          <w:rFonts w:eastAsiaTheme="minorEastAsia"/>
        </w:rPr>
        <w:t>before</w:t>
      </w:r>
      <w:r w:rsidR="00ED6839" w:rsidRPr="2E111DFB">
        <w:rPr>
          <w:rFonts w:eastAsiaTheme="minorEastAsia"/>
        </w:rPr>
        <w:t xml:space="preserve"> </w:t>
      </w:r>
      <w:r w:rsidR="00ED6839" w:rsidRPr="00FD4071">
        <w:rPr>
          <w:rFonts w:eastAsiaTheme="minorEastAsia"/>
        </w:rPr>
        <w:t>nesting</w:t>
      </w:r>
      <w:r w:rsidR="0008253E" w:rsidRPr="00FD4071">
        <w:rPr>
          <w:rFonts w:eastAsiaTheme="minorEastAsia"/>
        </w:rPr>
        <w:t>.</w:t>
      </w:r>
      <w:r w:rsidR="003A186B">
        <w:rPr>
          <w:rFonts w:eastAsiaTheme="minorEastAsia"/>
        </w:rPr>
        <w:t xml:space="preserve"> If the individual nests,</w:t>
      </w:r>
      <w:r w:rsidR="003A186B" w:rsidRPr="00D538E0">
        <w:rPr>
          <w:rFonts w:eastAsiaTheme="minorEastAsia"/>
        </w:rPr>
        <w:t xml:space="preserve"> </w:t>
      </w:r>
      <w:r w:rsidR="003A186B" w:rsidRPr="2E111DFB">
        <w:rPr>
          <w:rFonts w:eastAsiaTheme="minorEastAsia"/>
        </w:rPr>
        <w:t>it leaves the area and does not return</w:t>
      </w:r>
      <w:r w:rsidR="003A186B">
        <w:rPr>
          <w:rFonts w:eastAsiaTheme="minorEastAsia"/>
        </w:rPr>
        <w:t xml:space="preserve"> (Table 1a).</w:t>
      </w:r>
      <w:r w:rsidR="006D3093">
        <w:rPr>
          <w:rFonts w:eastAsiaTheme="minorEastAsia"/>
        </w:rPr>
        <w:t xml:space="preserve"> </w:t>
      </w:r>
    </w:p>
    <w:p w14:paraId="548184F7" w14:textId="77777777" w:rsidR="008C6515" w:rsidRDefault="008C6515" w:rsidP="005F1D67">
      <w:pPr>
        <w:rPr>
          <w:rFonts w:eastAsiaTheme="minorEastAsia"/>
        </w:rPr>
      </w:pPr>
    </w:p>
    <w:p w14:paraId="5D967C96" w14:textId="6FB83168" w:rsidR="008C6515" w:rsidRPr="000C0809" w:rsidRDefault="008C6515" w:rsidP="000278C1">
      <w:pPr>
        <w:pStyle w:val="Caption"/>
        <w:keepNext/>
        <w:spacing w:after="0" w:line="360" w:lineRule="auto"/>
        <w:rPr>
          <w:b/>
          <w:bCs/>
        </w:rPr>
      </w:pPr>
      <w:r w:rsidRPr="00EB5EDF">
        <w:rPr>
          <w:b/>
          <w:bCs/>
        </w:rPr>
        <w:t xml:space="preserve">Table </w:t>
      </w:r>
      <w:r w:rsidRPr="00EB5EDF">
        <w:rPr>
          <w:b/>
          <w:bCs/>
        </w:rPr>
        <w:fldChar w:fldCharType="begin"/>
      </w:r>
      <w:r w:rsidRPr="00EB5EDF">
        <w:rPr>
          <w:b/>
          <w:bCs/>
        </w:rPr>
        <w:instrText xml:space="preserve"> SEQ Table \* ARABIC </w:instrText>
      </w:r>
      <w:r w:rsidRPr="00EB5EDF">
        <w:rPr>
          <w:b/>
          <w:bCs/>
        </w:rPr>
        <w:fldChar w:fldCharType="separate"/>
      </w:r>
      <w:r w:rsidRPr="00EB5EDF">
        <w:rPr>
          <w:b/>
          <w:bCs/>
          <w:noProof/>
        </w:rPr>
        <w:t>1</w:t>
      </w:r>
      <w:r w:rsidRPr="00EB5EDF">
        <w:rPr>
          <w:b/>
          <w:bCs/>
        </w:rPr>
        <w:fldChar w:fldCharType="end"/>
      </w:r>
      <w:r w:rsidRPr="00EB5EDF">
        <w:rPr>
          <w:b/>
          <w:bCs/>
        </w:rPr>
        <w:t xml:space="preserve">. </w:t>
      </w:r>
      <w:r w:rsidRPr="0003144D">
        <w:t>State-transition and detection matrices</w:t>
      </w:r>
      <w:r>
        <w:t xml:space="preserve"> used in the mark-resight model</w:t>
      </w:r>
      <w:r w:rsidRPr="0003144D">
        <w:t xml:space="preserve">. </w:t>
      </w:r>
      <w:r>
        <w:t xml:space="preserve">a) </w:t>
      </w:r>
      <w:r w:rsidR="00182C1B">
        <w:t>Individual t</w:t>
      </w:r>
      <w:r w:rsidR="00D41F31">
        <w:t>ransition p</w:t>
      </w:r>
      <w:r>
        <w:t>robabilit</w:t>
      </w:r>
      <w:r w:rsidR="00515734">
        <w:t>ies</w:t>
      </w:r>
      <w:r>
        <w:t xml:space="preserve"> </w:t>
      </w:r>
      <w:r w:rsidR="00182C1B">
        <w:t>from true latent states between</w:t>
      </w:r>
      <w:r>
        <w:t xml:space="preserve"> time </w:t>
      </w:r>
      <w:r>
        <w:rPr>
          <w:i/>
          <w:iCs w:val="0"/>
        </w:rPr>
        <w:t>t</w:t>
      </w:r>
      <w:r w:rsidR="00D41F31">
        <w:t xml:space="preserve"> </w:t>
      </w:r>
      <w:r w:rsidR="00182C1B">
        <w:t xml:space="preserve">and </w:t>
      </w:r>
      <w:r w:rsidR="00182C1B">
        <w:rPr>
          <w:i/>
          <w:iCs w:val="0"/>
        </w:rPr>
        <w:t>t</w:t>
      </w:r>
      <w:r w:rsidR="00182C1B">
        <w:t>+1</w:t>
      </w:r>
      <w:r>
        <w:t xml:space="preserve">. </w:t>
      </w:r>
      <m:oMath>
        <m:r>
          <w:rPr>
            <w:rFonts w:ascii="Cambria Math" w:hAnsi="Cambria Math"/>
            <w:lang w:val="pt-BR"/>
          </w:rPr>
          <m:t>θ</m:t>
        </m:r>
      </m:oMath>
      <w:r w:rsidRPr="000C0809">
        <w:rPr>
          <w:rFonts w:eastAsiaTheme="minorEastAsia"/>
        </w:rPr>
        <w:t xml:space="preserve"> </w:t>
      </w:r>
      <w:r>
        <w:rPr>
          <w:rFonts w:eastAsiaTheme="minorEastAsia"/>
        </w:rPr>
        <w:t xml:space="preserve">= nesting probability. b) </w:t>
      </w:r>
      <w:r w:rsidR="000278C1">
        <w:rPr>
          <w:rFonts w:eastAsiaTheme="minorEastAsia"/>
        </w:rPr>
        <w:lastRenderedPageBreak/>
        <w:t>P</w:t>
      </w:r>
      <w:r>
        <w:rPr>
          <w:rFonts w:eastAsiaTheme="minorEastAsia"/>
        </w:rPr>
        <w:t>robabilit</w:t>
      </w:r>
      <w:r w:rsidR="000278C1">
        <w:rPr>
          <w:rFonts w:eastAsiaTheme="minorEastAsia"/>
        </w:rPr>
        <w:t>ies</w:t>
      </w:r>
      <w:r>
        <w:rPr>
          <w:rFonts w:eastAsiaTheme="minorEastAsia"/>
        </w:rPr>
        <w:t xml:space="preserve"> of observ</w:t>
      </w:r>
      <w:r w:rsidR="00515734">
        <w:rPr>
          <w:rFonts w:eastAsiaTheme="minorEastAsia"/>
        </w:rPr>
        <w:t>ing</w:t>
      </w:r>
      <w:r>
        <w:rPr>
          <w:rFonts w:eastAsiaTheme="minorEastAsia"/>
        </w:rPr>
        <w:t xml:space="preserve"> an individual in a given state given its true state. </w:t>
      </w:r>
      <m:oMath>
        <m:r>
          <w:rPr>
            <w:rFonts w:ascii="Cambria Math" w:eastAsiaTheme="minorEastAsia" w:hAnsi="Cambria Math"/>
            <w:color w:val="auto"/>
          </w:rPr>
          <m:t>ϕ</m:t>
        </m:r>
      </m:oMath>
      <w:r>
        <w:rPr>
          <w:rFonts w:eastAsiaTheme="minorEastAsia"/>
          <w:color w:val="auto"/>
        </w:rPr>
        <w:t xml:space="preserve"> = availability probability. </w:t>
      </w:r>
      <m:oMath>
        <m:r>
          <w:rPr>
            <w:rFonts w:ascii="Cambria Math" w:eastAsiaTheme="minorEastAsia" w:hAnsi="Cambria Math"/>
            <w:color w:val="auto"/>
          </w:rPr>
          <m:t>δ</m:t>
        </m:r>
      </m:oMath>
      <w:r>
        <w:rPr>
          <w:rFonts w:eastAsiaTheme="minorEastAsia"/>
          <w:color w:val="auto"/>
        </w:rPr>
        <w:t xml:space="preserve"> = mark identification probability.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1"/>
        <w:gridCol w:w="1048"/>
        <w:gridCol w:w="1152"/>
        <w:gridCol w:w="999"/>
        <w:gridCol w:w="92"/>
        <w:gridCol w:w="1978"/>
        <w:gridCol w:w="92"/>
      </w:tblGrid>
      <w:tr w:rsidR="008C6515" w14:paraId="4FBB3BCC" w14:textId="77777777" w:rsidTr="00A25110">
        <w:trPr>
          <w:gridAfter w:val="1"/>
          <w:wAfter w:w="92" w:type="dxa"/>
          <w:trHeight w:val="288"/>
          <w:jc w:val="center"/>
        </w:trPr>
        <w:tc>
          <w:tcPr>
            <w:tcW w:w="7380" w:type="dxa"/>
            <w:gridSpan w:val="6"/>
            <w:tcBorders>
              <w:top w:val="single" w:sz="12" w:space="0" w:color="auto"/>
              <w:bottom w:val="single" w:sz="12" w:space="0" w:color="auto"/>
            </w:tcBorders>
            <w:shd w:val="clear" w:color="auto" w:fill="auto"/>
            <w:vAlign w:val="center"/>
          </w:tcPr>
          <w:p w14:paraId="71366B31" w14:textId="77777777" w:rsidR="008C6515" w:rsidRPr="003D2F37" w:rsidRDefault="008C6515" w:rsidP="00B846A8">
            <w:pPr>
              <w:spacing w:after="0" w:line="240" w:lineRule="auto"/>
              <w:rPr>
                <w:b/>
                <w:bCs/>
              </w:rPr>
            </w:pPr>
            <w:r>
              <w:rPr>
                <w:b/>
                <w:bCs/>
              </w:rPr>
              <w:t xml:space="preserve">a) </w:t>
            </w:r>
            <w:r w:rsidRPr="003D2F37">
              <w:rPr>
                <w:b/>
                <w:bCs/>
              </w:rPr>
              <w:t>States transition matrix</w:t>
            </w:r>
          </w:p>
        </w:tc>
      </w:tr>
      <w:tr w:rsidR="008C6515" w14:paraId="2F6FC556" w14:textId="77777777" w:rsidTr="003E1202">
        <w:trPr>
          <w:trHeight w:val="288"/>
          <w:jc w:val="center"/>
        </w:trPr>
        <w:tc>
          <w:tcPr>
            <w:tcW w:w="2111" w:type="dxa"/>
            <w:tcBorders>
              <w:top w:val="single" w:sz="12" w:space="0" w:color="auto"/>
            </w:tcBorders>
            <w:shd w:val="clear" w:color="auto" w:fill="auto"/>
            <w:vAlign w:val="center"/>
          </w:tcPr>
          <w:p w14:paraId="5CF1EAD5" w14:textId="77777777" w:rsidR="008C6515" w:rsidRDefault="008C6515" w:rsidP="00B846A8">
            <w:pPr>
              <w:spacing w:after="0" w:line="240" w:lineRule="auto"/>
            </w:pPr>
          </w:p>
        </w:tc>
        <w:tc>
          <w:tcPr>
            <w:tcW w:w="1048" w:type="dxa"/>
            <w:tcBorders>
              <w:top w:val="single" w:sz="12" w:space="0" w:color="auto"/>
            </w:tcBorders>
            <w:shd w:val="clear" w:color="auto" w:fill="auto"/>
            <w:vAlign w:val="center"/>
          </w:tcPr>
          <w:p w14:paraId="47CAD288" w14:textId="77777777" w:rsidR="008C6515" w:rsidRDefault="008C6515" w:rsidP="003E1202">
            <w:pPr>
              <w:spacing w:after="0" w:line="240" w:lineRule="auto"/>
              <w:ind w:right="-98"/>
            </w:pPr>
          </w:p>
        </w:tc>
        <w:tc>
          <w:tcPr>
            <w:tcW w:w="4313" w:type="dxa"/>
            <w:gridSpan w:val="5"/>
            <w:tcBorders>
              <w:top w:val="single" w:sz="12" w:space="0" w:color="auto"/>
              <w:bottom w:val="single" w:sz="12" w:space="0" w:color="BFBFBF" w:themeColor="background1" w:themeShade="BF"/>
            </w:tcBorders>
            <w:shd w:val="clear" w:color="auto" w:fill="auto"/>
            <w:vAlign w:val="center"/>
          </w:tcPr>
          <w:p w14:paraId="4AFB8D7D" w14:textId="77777777" w:rsidR="008C6515" w:rsidRPr="008B32AB" w:rsidRDefault="008C6515" w:rsidP="00B846A8">
            <w:pPr>
              <w:spacing w:after="0" w:line="240" w:lineRule="auto"/>
              <w:jc w:val="center"/>
              <w:rPr>
                <w:i/>
                <w:iCs/>
              </w:rPr>
            </w:pPr>
            <w:r w:rsidRPr="008B32AB">
              <w:rPr>
                <w:i/>
                <w:iCs/>
              </w:rPr>
              <w:t>True state at time t + 1</w:t>
            </w:r>
          </w:p>
        </w:tc>
      </w:tr>
      <w:tr w:rsidR="008C6515" w14:paraId="0ACBE46A" w14:textId="77777777" w:rsidTr="003E1202">
        <w:trPr>
          <w:trHeight w:val="288"/>
          <w:jc w:val="center"/>
        </w:trPr>
        <w:tc>
          <w:tcPr>
            <w:tcW w:w="2111" w:type="dxa"/>
            <w:shd w:val="clear" w:color="auto" w:fill="auto"/>
            <w:vAlign w:val="center"/>
          </w:tcPr>
          <w:p w14:paraId="6DF22E4F" w14:textId="77777777" w:rsidR="008C6515" w:rsidRDefault="008C6515" w:rsidP="00B846A8">
            <w:pPr>
              <w:spacing w:after="0" w:line="240" w:lineRule="auto"/>
            </w:pPr>
          </w:p>
        </w:tc>
        <w:tc>
          <w:tcPr>
            <w:tcW w:w="1048" w:type="dxa"/>
            <w:shd w:val="clear" w:color="auto" w:fill="auto"/>
            <w:vAlign w:val="center"/>
          </w:tcPr>
          <w:p w14:paraId="7EE78422" w14:textId="77777777" w:rsidR="008C6515" w:rsidRDefault="008C6515" w:rsidP="003E1202">
            <w:pPr>
              <w:spacing w:after="0" w:line="240" w:lineRule="auto"/>
              <w:ind w:right="-98"/>
            </w:pPr>
          </w:p>
        </w:tc>
        <w:tc>
          <w:tcPr>
            <w:tcW w:w="1152" w:type="dxa"/>
            <w:tcBorders>
              <w:top w:val="single" w:sz="12" w:space="0" w:color="BFBFBF" w:themeColor="background1" w:themeShade="BF"/>
              <w:bottom w:val="single" w:sz="4" w:space="0" w:color="7F7F7F" w:themeColor="text1" w:themeTint="80"/>
            </w:tcBorders>
            <w:shd w:val="clear" w:color="auto" w:fill="auto"/>
            <w:vAlign w:val="center"/>
          </w:tcPr>
          <w:p w14:paraId="12C4FAE0" w14:textId="77777777" w:rsidR="008C6515" w:rsidRPr="00220C56" w:rsidRDefault="008C6515" w:rsidP="003E1202">
            <w:pPr>
              <w:spacing w:after="0" w:line="240" w:lineRule="auto"/>
              <w:jc w:val="center"/>
              <w:rPr>
                <w:sz w:val="22"/>
              </w:rPr>
            </w:pPr>
            <w:r w:rsidRPr="00220C56">
              <w:rPr>
                <w:sz w:val="22"/>
              </w:rPr>
              <w:t>Walking</w:t>
            </w:r>
          </w:p>
        </w:tc>
        <w:tc>
          <w:tcPr>
            <w:tcW w:w="1091" w:type="dxa"/>
            <w:gridSpan w:val="2"/>
            <w:tcBorders>
              <w:top w:val="single" w:sz="12" w:space="0" w:color="BFBFBF" w:themeColor="background1" w:themeShade="BF"/>
              <w:bottom w:val="single" w:sz="4" w:space="0" w:color="7F7F7F" w:themeColor="text1" w:themeTint="80"/>
            </w:tcBorders>
            <w:shd w:val="clear" w:color="auto" w:fill="auto"/>
            <w:vAlign w:val="center"/>
          </w:tcPr>
          <w:p w14:paraId="29D913DB" w14:textId="77777777" w:rsidR="008C6515" w:rsidRPr="00220C56" w:rsidRDefault="008C6515" w:rsidP="003E1202">
            <w:pPr>
              <w:spacing w:after="0" w:line="240" w:lineRule="auto"/>
              <w:jc w:val="center"/>
              <w:rPr>
                <w:sz w:val="22"/>
              </w:rPr>
            </w:pPr>
            <w:r w:rsidRPr="00220C56">
              <w:rPr>
                <w:sz w:val="22"/>
              </w:rPr>
              <w:t>Nesting</w:t>
            </w:r>
          </w:p>
        </w:tc>
        <w:tc>
          <w:tcPr>
            <w:tcW w:w="2070" w:type="dxa"/>
            <w:gridSpan w:val="2"/>
            <w:tcBorders>
              <w:top w:val="single" w:sz="12" w:space="0" w:color="BFBFBF" w:themeColor="background1" w:themeShade="BF"/>
              <w:bottom w:val="single" w:sz="4" w:space="0" w:color="7F7F7F" w:themeColor="text1" w:themeTint="80"/>
            </w:tcBorders>
            <w:shd w:val="clear" w:color="auto" w:fill="auto"/>
            <w:vAlign w:val="center"/>
          </w:tcPr>
          <w:p w14:paraId="07DB800B" w14:textId="77777777" w:rsidR="008C6515" w:rsidRPr="00220C56" w:rsidRDefault="008C6515" w:rsidP="003E1202">
            <w:pPr>
              <w:spacing w:after="0" w:line="240" w:lineRule="auto"/>
              <w:jc w:val="center"/>
              <w:rPr>
                <w:sz w:val="22"/>
              </w:rPr>
            </w:pPr>
            <w:r w:rsidRPr="00220C56">
              <w:rPr>
                <w:sz w:val="22"/>
              </w:rPr>
              <w:t>Gone</w:t>
            </w:r>
          </w:p>
        </w:tc>
      </w:tr>
      <w:tr w:rsidR="008C6515" w14:paraId="74202B9C" w14:textId="77777777" w:rsidTr="003E1202">
        <w:trPr>
          <w:trHeight w:val="360"/>
          <w:jc w:val="center"/>
        </w:trPr>
        <w:tc>
          <w:tcPr>
            <w:tcW w:w="2111" w:type="dxa"/>
            <w:vMerge w:val="restart"/>
            <w:tcBorders>
              <w:right w:val="single" w:sz="12" w:space="0" w:color="BFBFBF" w:themeColor="background1" w:themeShade="BF"/>
            </w:tcBorders>
            <w:shd w:val="clear" w:color="auto" w:fill="auto"/>
            <w:vAlign w:val="center"/>
          </w:tcPr>
          <w:p w14:paraId="4B0675BF" w14:textId="77777777" w:rsidR="008C6515" w:rsidRPr="008B32AB" w:rsidRDefault="008C6515" w:rsidP="00B846A8">
            <w:pPr>
              <w:spacing w:after="0" w:line="240" w:lineRule="auto"/>
              <w:rPr>
                <w:i/>
                <w:iCs/>
              </w:rPr>
            </w:pPr>
            <w:r w:rsidRPr="008B32AB">
              <w:rPr>
                <w:i/>
                <w:iCs/>
              </w:rPr>
              <w:t>True state at time t</w:t>
            </w:r>
          </w:p>
        </w:tc>
        <w:tc>
          <w:tcPr>
            <w:tcW w:w="1048" w:type="dxa"/>
            <w:tcBorders>
              <w:left w:val="single" w:sz="12" w:space="0" w:color="BFBFBF" w:themeColor="background1" w:themeShade="BF"/>
              <w:right w:val="single" w:sz="4" w:space="0" w:color="7F7F7F" w:themeColor="text1" w:themeTint="80"/>
            </w:tcBorders>
            <w:shd w:val="clear" w:color="auto" w:fill="auto"/>
            <w:vAlign w:val="center"/>
          </w:tcPr>
          <w:p w14:paraId="51E005EA" w14:textId="77777777" w:rsidR="008C6515" w:rsidRPr="00220C56" w:rsidRDefault="008C6515" w:rsidP="003E1202">
            <w:pPr>
              <w:spacing w:after="0" w:line="240" w:lineRule="auto"/>
              <w:ind w:right="-98"/>
              <w:rPr>
                <w:rFonts w:ascii="Times New Roman" w:eastAsia="Times New Roman" w:hAnsi="Times New Roman" w:cs="Times New Roman"/>
                <w:iCs/>
                <w:sz w:val="22"/>
              </w:rPr>
            </w:pPr>
            <w:r w:rsidRPr="00220C56">
              <w:rPr>
                <w:rFonts w:ascii="Times New Roman" w:eastAsia="Times New Roman" w:hAnsi="Times New Roman" w:cs="Times New Roman"/>
                <w:iCs/>
                <w:sz w:val="22"/>
              </w:rPr>
              <w:t>Walking</w:t>
            </w:r>
          </w:p>
        </w:tc>
        <w:tc>
          <w:tcPr>
            <w:tcW w:w="1152" w:type="dxa"/>
            <w:tcBorders>
              <w:top w:val="single" w:sz="4" w:space="0" w:color="7F7F7F" w:themeColor="text1" w:themeTint="80"/>
              <w:left w:val="single" w:sz="4" w:space="0" w:color="7F7F7F" w:themeColor="text1" w:themeTint="80"/>
            </w:tcBorders>
            <w:shd w:val="clear" w:color="auto" w:fill="auto"/>
            <w:vAlign w:val="center"/>
          </w:tcPr>
          <w:p w14:paraId="1A4FC092" w14:textId="77777777" w:rsidR="008C6515" w:rsidRDefault="008C6515" w:rsidP="00B846A8">
            <w:pPr>
              <w:spacing w:after="0" w:line="240" w:lineRule="auto"/>
              <w:jc w:val="center"/>
            </w:pPr>
            <m:oMathPara>
              <m:oMath>
                <m:r>
                  <w:rPr>
                    <w:rFonts w:ascii="Cambria Math" w:hAnsi="Cambria Math"/>
                    <w:lang w:val="pt-BR"/>
                  </w:rPr>
                  <m:t>(1-θ)</m:t>
                </m:r>
              </m:oMath>
            </m:oMathPara>
          </w:p>
        </w:tc>
        <w:tc>
          <w:tcPr>
            <w:tcW w:w="1091" w:type="dxa"/>
            <w:gridSpan w:val="2"/>
            <w:tcBorders>
              <w:top w:val="single" w:sz="4" w:space="0" w:color="7F7F7F" w:themeColor="text1" w:themeTint="80"/>
            </w:tcBorders>
            <w:shd w:val="clear" w:color="auto" w:fill="auto"/>
            <w:vAlign w:val="center"/>
          </w:tcPr>
          <w:p w14:paraId="009B5D5C" w14:textId="77777777" w:rsidR="008C6515" w:rsidRDefault="008C6515" w:rsidP="00B846A8">
            <w:pPr>
              <w:spacing w:after="0" w:line="240" w:lineRule="auto"/>
              <w:jc w:val="center"/>
            </w:pPr>
            <m:oMathPara>
              <m:oMath>
                <m:r>
                  <w:rPr>
                    <w:rFonts w:ascii="Cambria Math" w:hAnsi="Cambria Math"/>
                    <w:lang w:val="pt-BR"/>
                  </w:rPr>
                  <m:t>θ</m:t>
                </m:r>
              </m:oMath>
            </m:oMathPara>
          </w:p>
        </w:tc>
        <w:tc>
          <w:tcPr>
            <w:tcW w:w="2070" w:type="dxa"/>
            <w:gridSpan w:val="2"/>
            <w:tcBorders>
              <w:top w:val="single" w:sz="4" w:space="0" w:color="7F7F7F" w:themeColor="text1" w:themeTint="80"/>
            </w:tcBorders>
            <w:shd w:val="clear" w:color="auto" w:fill="auto"/>
            <w:vAlign w:val="center"/>
          </w:tcPr>
          <w:p w14:paraId="63594E5D" w14:textId="77777777" w:rsidR="008C6515" w:rsidRDefault="008C6515" w:rsidP="008F3BE6">
            <w:pPr>
              <w:spacing w:after="0" w:line="240" w:lineRule="auto"/>
              <w:jc w:val="center"/>
            </w:pPr>
            <m:oMathPara>
              <m:oMath>
                <m:r>
                  <w:rPr>
                    <w:rFonts w:ascii="Cambria Math" w:hAnsi="Cambria Math"/>
                  </w:rPr>
                  <m:t>0</m:t>
                </m:r>
              </m:oMath>
            </m:oMathPara>
          </w:p>
        </w:tc>
      </w:tr>
      <w:tr w:rsidR="008C6515" w14:paraId="437F0BA3" w14:textId="77777777" w:rsidTr="003E1202">
        <w:trPr>
          <w:trHeight w:val="360"/>
          <w:jc w:val="center"/>
        </w:trPr>
        <w:tc>
          <w:tcPr>
            <w:tcW w:w="2111" w:type="dxa"/>
            <w:vMerge/>
            <w:tcBorders>
              <w:right w:val="single" w:sz="12" w:space="0" w:color="BFBFBF" w:themeColor="background1" w:themeShade="BF"/>
            </w:tcBorders>
            <w:shd w:val="clear" w:color="auto" w:fill="auto"/>
            <w:vAlign w:val="center"/>
          </w:tcPr>
          <w:p w14:paraId="11360592" w14:textId="77777777" w:rsidR="008C6515" w:rsidRDefault="008C6515" w:rsidP="00B846A8">
            <w:pPr>
              <w:spacing w:after="0" w:line="240" w:lineRule="auto"/>
            </w:pPr>
          </w:p>
        </w:tc>
        <w:tc>
          <w:tcPr>
            <w:tcW w:w="1048" w:type="dxa"/>
            <w:tcBorders>
              <w:left w:val="single" w:sz="12" w:space="0" w:color="BFBFBF" w:themeColor="background1" w:themeShade="BF"/>
              <w:right w:val="single" w:sz="4" w:space="0" w:color="7F7F7F" w:themeColor="text1" w:themeTint="80"/>
            </w:tcBorders>
            <w:shd w:val="clear" w:color="auto" w:fill="auto"/>
            <w:vAlign w:val="center"/>
          </w:tcPr>
          <w:p w14:paraId="60807C4B" w14:textId="77777777" w:rsidR="008C6515" w:rsidRPr="00220C56" w:rsidRDefault="008C6515" w:rsidP="003E1202">
            <w:pPr>
              <w:spacing w:after="0" w:line="240" w:lineRule="auto"/>
              <w:ind w:right="-98"/>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Nesting</w:t>
            </w:r>
          </w:p>
        </w:tc>
        <w:tc>
          <w:tcPr>
            <w:tcW w:w="1152" w:type="dxa"/>
            <w:tcBorders>
              <w:left w:val="single" w:sz="4" w:space="0" w:color="7F7F7F" w:themeColor="text1" w:themeTint="80"/>
            </w:tcBorders>
            <w:shd w:val="clear" w:color="auto" w:fill="auto"/>
            <w:vAlign w:val="center"/>
          </w:tcPr>
          <w:p w14:paraId="3C2D234F"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1091" w:type="dxa"/>
            <w:gridSpan w:val="2"/>
            <w:shd w:val="clear" w:color="auto" w:fill="auto"/>
            <w:vAlign w:val="center"/>
          </w:tcPr>
          <w:p w14:paraId="2AB07447"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2070" w:type="dxa"/>
            <w:gridSpan w:val="2"/>
            <w:shd w:val="clear" w:color="auto" w:fill="auto"/>
            <w:vAlign w:val="center"/>
          </w:tcPr>
          <w:p w14:paraId="4E6994D2" w14:textId="77777777" w:rsidR="008C6515" w:rsidRPr="00E55F95" w:rsidRDefault="008C6515" w:rsidP="00B846A8">
            <w:pPr>
              <w:spacing w:after="0" w:line="240" w:lineRule="auto"/>
              <w:jc w:val="center"/>
              <w:rPr>
                <w:rFonts w:ascii="Times New Roman" w:eastAsia="Times New Roman" w:hAnsi="Times New Roman" w:cs="Times New Roman"/>
                <w:iCs/>
              </w:rPr>
            </w:pPr>
            <w:r>
              <w:rPr>
                <w:rFonts w:ascii="Times New Roman" w:eastAsia="Times New Roman" w:hAnsi="Times New Roman" w:cs="Times New Roman"/>
                <w:iCs/>
              </w:rPr>
              <w:t>1</w:t>
            </w:r>
          </w:p>
        </w:tc>
      </w:tr>
      <w:tr w:rsidR="008C6515" w14:paraId="0609E822" w14:textId="77777777" w:rsidTr="003E1202">
        <w:trPr>
          <w:trHeight w:val="360"/>
          <w:jc w:val="center"/>
        </w:trPr>
        <w:tc>
          <w:tcPr>
            <w:tcW w:w="2111" w:type="dxa"/>
            <w:vMerge/>
            <w:tcBorders>
              <w:bottom w:val="single" w:sz="12" w:space="0" w:color="auto"/>
              <w:right w:val="single" w:sz="12" w:space="0" w:color="BFBFBF" w:themeColor="background1" w:themeShade="BF"/>
            </w:tcBorders>
            <w:shd w:val="clear" w:color="auto" w:fill="auto"/>
            <w:vAlign w:val="center"/>
          </w:tcPr>
          <w:p w14:paraId="7BEE53C3" w14:textId="77777777" w:rsidR="008C6515" w:rsidRDefault="008C6515" w:rsidP="00B846A8">
            <w:pPr>
              <w:spacing w:after="0" w:line="240" w:lineRule="auto"/>
            </w:pPr>
          </w:p>
        </w:tc>
        <w:tc>
          <w:tcPr>
            <w:tcW w:w="1048" w:type="dxa"/>
            <w:tcBorders>
              <w:left w:val="single" w:sz="12" w:space="0" w:color="BFBFBF" w:themeColor="background1" w:themeShade="BF"/>
              <w:bottom w:val="single" w:sz="12" w:space="0" w:color="auto"/>
              <w:right w:val="single" w:sz="4" w:space="0" w:color="7F7F7F" w:themeColor="text1" w:themeTint="80"/>
            </w:tcBorders>
            <w:shd w:val="clear" w:color="auto" w:fill="auto"/>
            <w:vAlign w:val="center"/>
          </w:tcPr>
          <w:p w14:paraId="01106118" w14:textId="77777777" w:rsidR="008C6515" w:rsidRPr="00220C56" w:rsidRDefault="008C6515" w:rsidP="003E1202">
            <w:pPr>
              <w:spacing w:after="0" w:line="240" w:lineRule="auto"/>
              <w:ind w:right="-98"/>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Gone</w:t>
            </w:r>
          </w:p>
        </w:tc>
        <w:tc>
          <w:tcPr>
            <w:tcW w:w="1152" w:type="dxa"/>
            <w:tcBorders>
              <w:left w:val="single" w:sz="4" w:space="0" w:color="7F7F7F" w:themeColor="text1" w:themeTint="80"/>
              <w:bottom w:val="single" w:sz="12" w:space="0" w:color="auto"/>
            </w:tcBorders>
            <w:shd w:val="clear" w:color="auto" w:fill="auto"/>
            <w:vAlign w:val="center"/>
          </w:tcPr>
          <w:p w14:paraId="6C6995EE"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1091" w:type="dxa"/>
            <w:gridSpan w:val="2"/>
            <w:tcBorders>
              <w:bottom w:val="single" w:sz="12" w:space="0" w:color="auto"/>
            </w:tcBorders>
            <w:shd w:val="clear" w:color="auto" w:fill="auto"/>
            <w:vAlign w:val="center"/>
          </w:tcPr>
          <w:p w14:paraId="29A9BEDA"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2070" w:type="dxa"/>
            <w:gridSpan w:val="2"/>
            <w:tcBorders>
              <w:bottom w:val="single" w:sz="12" w:space="0" w:color="auto"/>
            </w:tcBorders>
            <w:shd w:val="clear" w:color="auto" w:fill="auto"/>
            <w:vAlign w:val="center"/>
          </w:tcPr>
          <w:p w14:paraId="700B8C15" w14:textId="77777777" w:rsidR="008C6515" w:rsidRPr="00E55F95" w:rsidRDefault="008C6515" w:rsidP="00B846A8">
            <w:pPr>
              <w:spacing w:after="0" w:line="240" w:lineRule="auto"/>
              <w:jc w:val="center"/>
              <w:rPr>
                <w:rFonts w:ascii="Times New Roman" w:eastAsia="Times New Roman" w:hAnsi="Times New Roman" w:cs="Times New Roman"/>
                <w:iCs/>
              </w:rPr>
            </w:pPr>
            <w:r>
              <w:rPr>
                <w:rFonts w:ascii="Times New Roman" w:eastAsia="Times New Roman" w:hAnsi="Times New Roman" w:cs="Times New Roman"/>
                <w:iCs/>
              </w:rPr>
              <w:t>1</w:t>
            </w:r>
          </w:p>
        </w:tc>
      </w:tr>
      <w:tr w:rsidR="008C6515" w14:paraId="3D9D5D9D" w14:textId="77777777" w:rsidTr="00A25110">
        <w:trPr>
          <w:gridAfter w:val="1"/>
          <w:wAfter w:w="92" w:type="dxa"/>
          <w:trHeight w:val="288"/>
          <w:jc w:val="center"/>
        </w:trPr>
        <w:tc>
          <w:tcPr>
            <w:tcW w:w="7380" w:type="dxa"/>
            <w:gridSpan w:val="6"/>
            <w:shd w:val="clear" w:color="auto" w:fill="auto"/>
            <w:vAlign w:val="center"/>
          </w:tcPr>
          <w:p w14:paraId="451B2669" w14:textId="77777777" w:rsidR="008C6515" w:rsidRDefault="008C6515" w:rsidP="00B846A8">
            <w:pPr>
              <w:spacing w:after="0" w:line="240" w:lineRule="auto"/>
              <w:rPr>
                <w:rFonts w:ascii="Times New Roman" w:eastAsia="Times New Roman" w:hAnsi="Times New Roman" w:cs="Times New Roman"/>
                <w:iCs/>
              </w:rPr>
            </w:pPr>
            <w:r>
              <w:rPr>
                <w:b/>
                <w:bCs/>
              </w:rPr>
              <w:t xml:space="preserve">b) </w:t>
            </w:r>
            <w:r w:rsidRPr="003B08FC">
              <w:rPr>
                <w:b/>
                <w:bCs/>
              </w:rPr>
              <w:t>States detection matrix</w:t>
            </w:r>
          </w:p>
        </w:tc>
      </w:tr>
      <w:tr w:rsidR="008C6515" w14:paraId="2B25D112" w14:textId="77777777" w:rsidTr="00A25110">
        <w:trPr>
          <w:gridAfter w:val="1"/>
          <w:wAfter w:w="92" w:type="dxa"/>
          <w:trHeight w:val="288"/>
          <w:jc w:val="center"/>
        </w:trPr>
        <w:tc>
          <w:tcPr>
            <w:tcW w:w="2111" w:type="dxa"/>
            <w:tcBorders>
              <w:top w:val="single" w:sz="12" w:space="0" w:color="auto"/>
            </w:tcBorders>
            <w:shd w:val="clear" w:color="auto" w:fill="auto"/>
            <w:vAlign w:val="center"/>
          </w:tcPr>
          <w:p w14:paraId="591D3736" w14:textId="77777777" w:rsidR="008C6515" w:rsidRPr="003B08FC" w:rsidRDefault="008C6515" w:rsidP="00B846A8">
            <w:pPr>
              <w:spacing w:after="0" w:line="240" w:lineRule="auto"/>
              <w:rPr>
                <w:b/>
                <w:bCs/>
              </w:rPr>
            </w:pPr>
          </w:p>
        </w:tc>
        <w:tc>
          <w:tcPr>
            <w:tcW w:w="1048" w:type="dxa"/>
            <w:tcBorders>
              <w:top w:val="single" w:sz="12" w:space="0" w:color="auto"/>
            </w:tcBorders>
            <w:shd w:val="clear" w:color="auto" w:fill="auto"/>
            <w:vAlign w:val="center"/>
          </w:tcPr>
          <w:p w14:paraId="50DBF107" w14:textId="77777777" w:rsidR="008C6515" w:rsidRDefault="008C6515" w:rsidP="00B846A8">
            <w:pPr>
              <w:spacing w:after="0" w:line="240" w:lineRule="auto"/>
              <w:rPr>
                <w:rFonts w:ascii="Times New Roman" w:eastAsia="Times New Roman" w:hAnsi="Times New Roman" w:cs="Times New Roman"/>
                <w:iCs/>
                <w:lang w:val="pt-BR"/>
              </w:rPr>
            </w:pPr>
          </w:p>
        </w:tc>
        <w:tc>
          <w:tcPr>
            <w:tcW w:w="4221" w:type="dxa"/>
            <w:gridSpan w:val="4"/>
            <w:tcBorders>
              <w:top w:val="single" w:sz="12" w:space="0" w:color="auto"/>
              <w:bottom w:val="single" w:sz="12" w:space="0" w:color="BFBFBF" w:themeColor="background1" w:themeShade="BF"/>
            </w:tcBorders>
            <w:shd w:val="clear" w:color="auto" w:fill="auto"/>
            <w:vAlign w:val="center"/>
          </w:tcPr>
          <w:p w14:paraId="20BA6E4A" w14:textId="77777777" w:rsidR="008C6515" w:rsidRPr="004F2E03" w:rsidRDefault="008C6515" w:rsidP="00B846A8">
            <w:pPr>
              <w:spacing w:after="0" w:line="240" w:lineRule="auto"/>
              <w:jc w:val="center"/>
              <w:rPr>
                <w:rFonts w:ascii="Times New Roman" w:eastAsia="Times New Roman" w:hAnsi="Times New Roman" w:cs="Times New Roman"/>
                <w:i/>
              </w:rPr>
            </w:pPr>
            <w:r w:rsidRPr="004F2E03">
              <w:rPr>
                <w:rFonts w:ascii="Times New Roman" w:eastAsia="Times New Roman" w:hAnsi="Times New Roman" w:cs="Times New Roman"/>
                <w:i/>
                <w:lang w:val="pt-BR"/>
              </w:rPr>
              <w:t>Observed state</w:t>
            </w:r>
          </w:p>
        </w:tc>
      </w:tr>
      <w:tr w:rsidR="008C6515" w14:paraId="73F35D90" w14:textId="77777777" w:rsidTr="00A25110">
        <w:trPr>
          <w:gridAfter w:val="1"/>
          <w:wAfter w:w="92" w:type="dxa"/>
          <w:trHeight w:val="288"/>
          <w:jc w:val="center"/>
        </w:trPr>
        <w:tc>
          <w:tcPr>
            <w:tcW w:w="2111" w:type="dxa"/>
            <w:shd w:val="clear" w:color="auto" w:fill="auto"/>
            <w:vAlign w:val="center"/>
          </w:tcPr>
          <w:p w14:paraId="64D25E41" w14:textId="77777777" w:rsidR="008C6515" w:rsidRDefault="008C6515" w:rsidP="00B846A8">
            <w:pPr>
              <w:spacing w:after="0" w:line="240" w:lineRule="auto"/>
            </w:pPr>
          </w:p>
        </w:tc>
        <w:tc>
          <w:tcPr>
            <w:tcW w:w="1048" w:type="dxa"/>
            <w:shd w:val="clear" w:color="auto" w:fill="auto"/>
            <w:vAlign w:val="center"/>
          </w:tcPr>
          <w:p w14:paraId="7576BEB9" w14:textId="77777777" w:rsidR="008C6515" w:rsidRDefault="008C6515" w:rsidP="00B846A8">
            <w:pPr>
              <w:spacing w:after="0" w:line="240" w:lineRule="auto"/>
              <w:rPr>
                <w:rFonts w:ascii="Times New Roman" w:eastAsia="Times New Roman" w:hAnsi="Times New Roman" w:cs="Times New Roman"/>
                <w:iCs/>
                <w:lang w:val="pt-BR"/>
              </w:rPr>
            </w:pPr>
          </w:p>
        </w:tc>
        <w:tc>
          <w:tcPr>
            <w:tcW w:w="1152" w:type="dxa"/>
            <w:tcBorders>
              <w:top w:val="single" w:sz="12" w:space="0" w:color="BFBFBF" w:themeColor="background1" w:themeShade="BF"/>
              <w:bottom w:val="single" w:sz="4" w:space="0" w:color="7F7F7F" w:themeColor="text1" w:themeTint="80"/>
            </w:tcBorders>
            <w:shd w:val="clear" w:color="auto" w:fill="auto"/>
            <w:vAlign w:val="center"/>
          </w:tcPr>
          <w:p w14:paraId="677FBA9D" w14:textId="77777777" w:rsidR="008C6515" w:rsidRPr="00220C56" w:rsidRDefault="008C6515" w:rsidP="00B846A8">
            <w:pPr>
              <w:spacing w:after="0" w:line="240" w:lineRule="auto"/>
              <w:jc w:val="center"/>
              <w:rPr>
                <w:rFonts w:ascii="Times New Roman" w:eastAsia="Times New Roman" w:hAnsi="Times New Roman" w:cs="Times New Roman"/>
                <w:iCs/>
                <w:sz w:val="22"/>
                <w:lang w:val="pt-BR"/>
              </w:rPr>
            </w:pPr>
            <w:r w:rsidRPr="00220C56">
              <w:rPr>
                <w:sz w:val="22"/>
              </w:rPr>
              <w:t>Walking</w:t>
            </w:r>
          </w:p>
        </w:tc>
        <w:tc>
          <w:tcPr>
            <w:tcW w:w="999" w:type="dxa"/>
            <w:tcBorders>
              <w:top w:val="single" w:sz="12" w:space="0" w:color="BFBFBF" w:themeColor="background1" w:themeShade="BF"/>
              <w:bottom w:val="single" w:sz="4" w:space="0" w:color="7F7F7F" w:themeColor="text1" w:themeTint="80"/>
            </w:tcBorders>
            <w:shd w:val="clear" w:color="auto" w:fill="auto"/>
            <w:vAlign w:val="center"/>
          </w:tcPr>
          <w:p w14:paraId="2A26F92B" w14:textId="77777777" w:rsidR="008C6515" w:rsidRPr="00220C56" w:rsidRDefault="008C6515" w:rsidP="00B846A8">
            <w:pPr>
              <w:spacing w:after="0" w:line="240" w:lineRule="auto"/>
              <w:jc w:val="center"/>
              <w:rPr>
                <w:rFonts w:ascii="Times New Roman" w:eastAsia="Times New Roman" w:hAnsi="Times New Roman" w:cs="Times New Roman"/>
                <w:iCs/>
                <w:sz w:val="22"/>
                <w:lang w:val="pt-BR"/>
              </w:rPr>
            </w:pPr>
            <w:r w:rsidRPr="00220C56">
              <w:rPr>
                <w:sz w:val="22"/>
              </w:rPr>
              <w:t>Nesting</w:t>
            </w:r>
          </w:p>
        </w:tc>
        <w:tc>
          <w:tcPr>
            <w:tcW w:w="2070" w:type="dxa"/>
            <w:gridSpan w:val="2"/>
            <w:tcBorders>
              <w:top w:val="single" w:sz="12" w:space="0" w:color="BFBFBF" w:themeColor="background1" w:themeShade="BF"/>
              <w:bottom w:val="single" w:sz="4" w:space="0" w:color="7F7F7F" w:themeColor="text1" w:themeTint="80"/>
            </w:tcBorders>
            <w:shd w:val="clear" w:color="auto" w:fill="auto"/>
            <w:vAlign w:val="center"/>
          </w:tcPr>
          <w:p w14:paraId="3431C22F" w14:textId="52A9B5B5" w:rsidR="008C6515" w:rsidRPr="00220C56" w:rsidRDefault="002E0519" w:rsidP="00B846A8">
            <w:pPr>
              <w:spacing w:after="0" w:line="240" w:lineRule="auto"/>
              <w:jc w:val="center"/>
              <w:rPr>
                <w:rFonts w:ascii="Times New Roman" w:eastAsia="Times New Roman" w:hAnsi="Times New Roman" w:cs="Times New Roman"/>
                <w:iCs/>
                <w:sz w:val="22"/>
              </w:rPr>
            </w:pPr>
            <w:r>
              <w:rPr>
                <w:sz w:val="22"/>
              </w:rPr>
              <w:t>Not detected</w:t>
            </w:r>
          </w:p>
        </w:tc>
      </w:tr>
      <w:tr w:rsidR="008C6515" w14:paraId="1F171260" w14:textId="77777777" w:rsidTr="00A25110">
        <w:trPr>
          <w:gridAfter w:val="1"/>
          <w:wAfter w:w="92" w:type="dxa"/>
          <w:trHeight w:val="518"/>
          <w:jc w:val="center"/>
        </w:trPr>
        <w:tc>
          <w:tcPr>
            <w:tcW w:w="2111" w:type="dxa"/>
            <w:vMerge w:val="restart"/>
            <w:tcBorders>
              <w:right w:val="single" w:sz="12" w:space="0" w:color="BFBFBF" w:themeColor="background1" w:themeShade="BF"/>
            </w:tcBorders>
            <w:shd w:val="clear" w:color="auto" w:fill="auto"/>
            <w:vAlign w:val="center"/>
          </w:tcPr>
          <w:p w14:paraId="5A594B02" w14:textId="77777777" w:rsidR="008C6515" w:rsidRPr="004F2E03" w:rsidRDefault="008C6515" w:rsidP="00B846A8">
            <w:pPr>
              <w:spacing w:after="0" w:line="240" w:lineRule="auto"/>
              <w:jc w:val="center"/>
              <w:rPr>
                <w:i/>
                <w:iCs/>
              </w:rPr>
            </w:pPr>
            <w:r w:rsidRPr="004F2E03">
              <w:rPr>
                <w:i/>
                <w:iCs/>
              </w:rPr>
              <w:t>True state</w:t>
            </w:r>
          </w:p>
        </w:tc>
        <w:tc>
          <w:tcPr>
            <w:tcW w:w="1048" w:type="dxa"/>
            <w:tcBorders>
              <w:left w:val="single" w:sz="12" w:space="0" w:color="BFBFBF" w:themeColor="background1" w:themeShade="BF"/>
              <w:right w:val="single" w:sz="4" w:space="0" w:color="7F7F7F" w:themeColor="text1" w:themeTint="80"/>
            </w:tcBorders>
            <w:shd w:val="clear" w:color="auto" w:fill="auto"/>
            <w:vAlign w:val="center"/>
          </w:tcPr>
          <w:p w14:paraId="2E9F6292"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rPr>
              <w:t>Walking</w:t>
            </w:r>
          </w:p>
        </w:tc>
        <w:tc>
          <w:tcPr>
            <w:tcW w:w="1152" w:type="dxa"/>
            <w:tcBorders>
              <w:top w:val="single" w:sz="4" w:space="0" w:color="7F7F7F" w:themeColor="text1" w:themeTint="80"/>
              <w:left w:val="single" w:sz="4" w:space="0" w:color="7F7F7F" w:themeColor="text1" w:themeTint="80"/>
            </w:tcBorders>
            <w:shd w:val="clear" w:color="auto" w:fill="auto"/>
            <w:vAlign w:val="center"/>
          </w:tcPr>
          <w:p w14:paraId="33954286" w14:textId="66B9A94F" w:rsidR="008C6515" w:rsidRDefault="00000000" w:rsidP="00B846A8">
            <w:pPr>
              <w:spacing w:after="0" w:line="240" w:lineRule="auto"/>
              <w:jc w:val="center"/>
            </w:pPr>
            <m:oMathPara>
              <m:oMath>
                <m:sSub>
                  <m:sSubPr>
                    <m:ctrlPr>
                      <w:rPr>
                        <w:rFonts w:ascii="Cambria Math" w:hAnsi="Cambria Math"/>
                        <w:i/>
                        <w:lang w:val="pt-BR"/>
                      </w:rPr>
                    </m:ctrlPr>
                  </m:sSubPr>
                  <m:e>
                    <m:r>
                      <w:rPr>
                        <w:rFonts w:ascii="Cambria Math" w:hAnsi="Cambria Math"/>
                        <w:lang w:val="pt-BR"/>
                      </w:rPr>
                      <m:t>ϕ</m:t>
                    </m:r>
                  </m:e>
                  <m:sub>
                    <m:r>
                      <w:rPr>
                        <w:rFonts w:ascii="Cambria Math" w:hAnsi="Cambria Math"/>
                        <w:lang w:val="pt-BR"/>
                      </w:rPr>
                      <m:t>j</m:t>
                    </m:r>
                  </m:sub>
                </m:sSub>
                <m:r>
                  <w:rPr>
                    <w:rFonts w:ascii="Cambria Math" w:hAnsi="Cambria Math"/>
                    <w:lang w:val="pt-BR"/>
                  </w:rPr>
                  <m:t>δ</m:t>
                </m:r>
              </m:oMath>
            </m:oMathPara>
          </w:p>
        </w:tc>
        <w:tc>
          <w:tcPr>
            <w:tcW w:w="999" w:type="dxa"/>
            <w:tcBorders>
              <w:top w:val="single" w:sz="4" w:space="0" w:color="7F7F7F" w:themeColor="text1" w:themeTint="80"/>
            </w:tcBorders>
            <w:shd w:val="clear" w:color="auto" w:fill="auto"/>
            <w:vAlign w:val="center"/>
          </w:tcPr>
          <w:p w14:paraId="0025CD19" w14:textId="77777777" w:rsidR="008C6515" w:rsidRDefault="008C6515" w:rsidP="00B846A8">
            <w:pPr>
              <w:spacing w:after="0" w:line="240" w:lineRule="auto"/>
              <w:jc w:val="center"/>
            </w:pPr>
            <w:r>
              <w:t>0</w:t>
            </w:r>
          </w:p>
        </w:tc>
        <w:tc>
          <w:tcPr>
            <w:tcW w:w="2070" w:type="dxa"/>
            <w:gridSpan w:val="2"/>
            <w:tcBorders>
              <w:top w:val="single" w:sz="4" w:space="0" w:color="7F7F7F" w:themeColor="text1" w:themeTint="80"/>
            </w:tcBorders>
            <w:shd w:val="clear" w:color="auto" w:fill="auto"/>
            <w:vAlign w:val="center"/>
          </w:tcPr>
          <w:p w14:paraId="5BD1EA51" w14:textId="0ACACA7D" w:rsidR="008C6515" w:rsidRPr="003438F4" w:rsidRDefault="00000000" w:rsidP="008F3BE6">
            <w:pPr>
              <w:spacing w:after="0" w:line="240" w:lineRule="auto"/>
              <w:jc w:val="center"/>
              <w:rPr>
                <w:rFonts w:eastAsiaTheme="minorEastAsia"/>
                <w:sz w:val="20"/>
                <w:szCs w:val="20"/>
              </w:rPr>
            </w:pPr>
            <m:oMathPara>
              <m:oMath>
                <m:d>
                  <m:dPr>
                    <m:ctrlPr>
                      <w:rPr>
                        <w:rFonts w:ascii="Cambria Math" w:hAnsi="Cambria Math"/>
                        <w:i/>
                        <w:iCs/>
                        <w:sz w:val="20"/>
                        <w:szCs w:val="20"/>
                        <w:lang w:val="pt-BR"/>
                      </w:rPr>
                    </m:ctrlPr>
                  </m:dPr>
                  <m:e>
                    <m:r>
                      <w:rPr>
                        <w:rFonts w:ascii="Cambria Math" w:hAnsi="Cambria Math"/>
                        <w:sz w:val="20"/>
                        <w:szCs w:val="20"/>
                        <w:lang w:val="pt-BR"/>
                      </w:rPr>
                      <m:t>1-</m:t>
                    </m:r>
                    <m:sSub>
                      <m:sSubPr>
                        <m:ctrlPr>
                          <w:rPr>
                            <w:rFonts w:ascii="Cambria Math" w:hAnsi="Cambria Math"/>
                            <w:i/>
                            <w:szCs w:val="20"/>
                            <w:lang w:val="pt-BR"/>
                          </w:rPr>
                        </m:ctrlPr>
                      </m:sSubPr>
                      <m:e>
                        <m:r>
                          <w:rPr>
                            <w:rFonts w:ascii="Cambria Math" w:hAnsi="Cambria Math"/>
                            <w:sz w:val="20"/>
                            <w:szCs w:val="20"/>
                            <w:lang w:val="pt-BR"/>
                          </w:rPr>
                          <m:t>ϕ</m:t>
                        </m:r>
                        <m:ctrlPr>
                          <w:rPr>
                            <w:rFonts w:ascii="Cambria Math" w:hAnsi="Cambria Math"/>
                            <w:i/>
                            <w:sz w:val="20"/>
                            <w:szCs w:val="20"/>
                            <w:lang w:val="pt-BR"/>
                          </w:rPr>
                        </m:ctrlPr>
                      </m:e>
                      <m:sub>
                        <m:r>
                          <w:rPr>
                            <w:rFonts w:ascii="Cambria Math" w:hAnsi="Cambria Math"/>
                            <w:szCs w:val="20"/>
                            <w:lang w:val="pt-BR"/>
                          </w:rPr>
                          <m:t>j</m:t>
                        </m:r>
                      </m:sub>
                    </m:sSub>
                  </m:e>
                </m:d>
                <m:r>
                  <w:rPr>
                    <w:rFonts w:ascii="Cambria Math" w:hAnsi="Cambria Math"/>
                    <w:sz w:val="20"/>
                    <w:szCs w:val="20"/>
                    <w:lang w:val="pt-BR"/>
                  </w:rPr>
                  <m:t>+</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r>
                  <w:rPr>
                    <w:rFonts w:ascii="Cambria Math" w:hAnsi="Cambria Math"/>
                    <w:sz w:val="20"/>
                    <w:szCs w:val="20"/>
                    <w:lang w:val="pt-BR"/>
                  </w:rPr>
                  <m:t>(1-δ)</m:t>
                </m:r>
              </m:oMath>
            </m:oMathPara>
          </w:p>
        </w:tc>
      </w:tr>
      <w:tr w:rsidR="008C6515" w14:paraId="4A365960" w14:textId="77777777" w:rsidTr="00A25110">
        <w:trPr>
          <w:gridAfter w:val="1"/>
          <w:wAfter w:w="92" w:type="dxa"/>
          <w:trHeight w:val="518"/>
          <w:jc w:val="center"/>
        </w:trPr>
        <w:tc>
          <w:tcPr>
            <w:tcW w:w="2111" w:type="dxa"/>
            <w:vMerge/>
            <w:tcBorders>
              <w:right w:val="single" w:sz="12" w:space="0" w:color="BFBFBF" w:themeColor="background1" w:themeShade="BF"/>
            </w:tcBorders>
            <w:shd w:val="clear" w:color="auto" w:fill="auto"/>
            <w:vAlign w:val="center"/>
          </w:tcPr>
          <w:p w14:paraId="5328A465" w14:textId="77777777" w:rsidR="008C6515" w:rsidRDefault="008C6515" w:rsidP="00B846A8">
            <w:pPr>
              <w:spacing w:after="0" w:line="240" w:lineRule="auto"/>
            </w:pPr>
          </w:p>
        </w:tc>
        <w:tc>
          <w:tcPr>
            <w:tcW w:w="1048" w:type="dxa"/>
            <w:tcBorders>
              <w:left w:val="single" w:sz="12" w:space="0" w:color="BFBFBF" w:themeColor="background1" w:themeShade="BF"/>
              <w:right w:val="single" w:sz="4" w:space="0" w:color="7F7F7F" w:themeColor="text1" w:themeTint="80"/>
            </w:tcBorders>
            <w:shd w:val="clear" w:color="auto" w:fill="auto"/>
            <w:vAlign w:val="center"/>
          </w:tcPr>
          <w:p w14:paraId="5937A762"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Nesting</w:t>
            </w:r>
          </w:p>
        </w:tc>
        <w:tc>
          <w:tcPr>
            <w:tcW w:w="1152" w:type="dxa"/>
            <w:tcBorders>
              <w:left w:val="single" w:sz="4" w:space="0" w:color="7F7F7F" w:themeColor="text1" w:themeTint="80"/>
            </w:tcBorders>
            <w:shd w:val="clear" w:color="auto" w:fill="auto"/>
            <w:vAlign w:val="center"/>
          </w:tcPr>
          <w:p w14:paraId="471D3BA2" w14:textId="77777777" w:rsidR="008C6515" w:rsidRDefault="008C6515" w:rsidP="00B846A8">
            <w:pPr>
              <w:spacing w:after="0" w:line="240" w:lineRule="auto"/>
              <w:jc w:val="center"/>
            </w:pPr>
            <w:r>
              <w:t>0</w:t>
            </w:r>
          </w:p>
        </w:tc>
        <w:tc>
          <w:tcPr>
            <w:tcW w:w="999" w:type="dxa"/>
            <w:shd w:val="clear" w:color="auto" w:fill="auto"/>
            <w:vAlign w:val="center"/>
          </w:tcPr>
          <w:p w14:paraId="4785984F" w14:textId="659D29EB" w:rsidR="008C6515" w:rsidRDefault="00000000" w:rsidP="00B846A8">
            <w:pPr>
              <w:spacing w:after="0" w:line="240" w:lineRule="auto"/>
              <w:jc w:val="center"/>
            </w:pPr>
            <m:oMathPara>
              <m:oMath>
                <m:sSub>
                  <m:sSubPr>
                    <m:ctrlPr>
                      <w:rPr>
                        <w:rFonts w:ascii="Cambria Math" w:hAnsi="Cambria Math"/>
                        <w:i/>
                        <w:lang w:val="pt-BR"/>
                      </w:rPr>
                    </m:ctrlPr>
                  </m:sSubPr>
                  <m:e>
                    <m:r>
                      <w:rPr>
                        <w:rFonts w:ascii="Cambria Math" w:hAnsi="Cambria Math"/>
                        <w:lang w:val="pt-BR"/>
                      </w:rPr>
                      <m:t>ϕ</m:t>
                    </m:r>
                  </m:e>
                  <m:sub>
                    <m:r>
                      <w:rPr>
                        <w:rFonts w:ascii="Cambria Math" w:hAnsi="Cambria Math"/>
                        <w:lang w:val="pt-BR"/>
                      </w:rPr>
                      <m:t>j</m:t>
                    </m:r>
                  </m:sub>
                </m:sSub>
                <m:r>
                  <w:rPr>
                    <w:rFonts w:ascii="Cambria Math" w:hAnsi="Cambria Math"/>
                    <w:lang w:val="pt-BR"/>
                  </w:rPr>
                  <m:t>δ</m:t>
                </m:r>
              </m:oMath>
            </m:oMathPara>
          </w:p>
        </w:tc>
        <w:tc>
          <w:tcPr>
            <w:tcW w:w="2070" w:type="dxa"/>
            <w:gridSpan w:val="2"/>
            <w:shd w:val="clear" w:color="auto" w:fill="auto"/>
            <w:vAlign w:val="center"/>
          </w:tcPr>
          <w:p w14:paraId="4C789D46" w14:textId="0FFBE648" w:rsidR="008C6515" w:rsidRPr="003438F4" w:rsidRDefault="00000000" w:rsidP="008F3BE6">
            <w:pPr>
              <w:spacing w:after="0" w:line="240" w:lineRule="auto"/>
              <w:jc w:val="center"/>
              <w:rPr>
                <w:rFonts w:eastAsiaTheme="minorEastAsia"/>
                <w:sz w:val="20"/>
                <w:szCs w:val="20"/>
              </w:rPr>
            </w:pPr>
            <m:oMathPara>
              <m:oMath>
                <m:d>
                  <m:dPr>
                    <m:ctrlPr>
                      <w:rPr>
                        <w:rFonts w:ascii="Cambria Math" w:hAnsi="Cambria Math"/>
                        <w:i/>
                        <w:iCs/>
                        <w:sz w:val="20"/>
                        <w:szCs w:val="20"/>
                        <w:lang w:val="pt-BR"/>
                      </w:rPr>
                    </m:ctrlPr>
                  </m:dPr>
                  <m:e>
                    <m:r>
                      <w:rPr>
                        <w:rFonts w:ascii="Cambria Math" w:hAnsi="Cambria Math"/>
                        <w:sz w:val="20"/>
                        <w:szCs w:val="20"/>
                        <w:lang w:val="pt-BR"/>
                      </w:rPr>
                      <m:t>1-</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e>
                </m:d>
                <m:r>
                  <w:rPr>
                    <w:rFonts w:ascii="Cambria Math" w:hAnsi="Cambria Math"/>
                    <w:sz w:val="20"/>
                    <w:szCs w:val="20"/>
                    <w:lang w:val="pt-BR"/>
                  </w:rPr>
                  <m:t>+</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r>
                  <w:rPr>
                    <w:rFonts w:ascii="Cambria Math" w:hAnsi="Cambria Math"/>
                    <w:sz w:val="20"/>
                    <w:szCs w:val="20"/>
                    <w:lang w:val="pt-BR"/>
                  </w:rPr>
                  <m:t>(1-δ)</m:t>
                </m:r>
              </m:oMath>
            </m:oMathPara>
          </w:p>
        </w:tc>
      </w:tr>
      <w:tr w:rsidR="008C6515" w14:paraId="5DBE70C6" w14:textId="77777777" w:rsidTr="00A25110">
        <w:trPr>
          <w:gridAfter w:val="1"/>
          <w:wAfter w:w="92" w:type="dxa"/>
          <w:trHeight w:val="288"/>
          <w:jc w:val="center"/>
        </w:trPr>
        <w:tc>
          <w:tcPr>
            <w:tcW w:w="2111" w:type="dxa"/>
            <w:vMerge/>
            <w:tcBorders>
              <w:bottom w:val="single" w:sz="12" w:space="0" w:color="auto"/>
              <w:right w:val="single" w:sz="12" w:space="0" w:color="BFBFBF" w:themeColor="background1" w:themeShade="BF"/>
            </w:tcBorders>
            <w:shd w:val="clear" w:color="auto" w:fill="auto"/>
            <w:vAlign w:val="center"/>
          </w:tcPr>
          <w:p w14:paraId="220F94A3" w14:textId="77777777" w:rsidR="008C6515" w:rsidRDefault="008C6515" w:rsidP="00B846A8">
            <w:pPr>
              <w:spacing w:after="0" w:line="240" w:lineRule="auto"/>
            </w:pPr>
          </w:p>
        </w:tc>
        <w:tc>
          <w:tcPr>
            <w:tcW w:w="1048" w:type="dxa"/>
            <w:tcBorders>
              <w:left w:val="single" w:sz="12" w:space="0" w:color="BFBFBF" w:themeColor="background1" w:themeShade="BF"/>
              <w:bottom w:val="single" w:sz="12" w:space="0" w:color="auto"/>
              <w:right w:val="single" w:sz="4" w:space="0" w:color="7F7F7F" w:themeColor="text1" w:themeTint="80"/>
            </w:tcBorders>
            <w:shd w:val="clear" w:color="auto" w:fill="auto"/>
            <w:vAlign w:val="center"/>
          </w:tcPr>
          <w:p w14:paraId="4AC6061C"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Gone</w:t>
            </w:r>
          </w:p>
        </w:tc>
        <w:tc>
          <w:tcPr>
            <w:tcW w:w="1152" w:type="dxa"/>
            <w:tcBorders>
              <w:left w:val="single" w:sz="4" w:space="0" w:color="7F7F7F" w:themeColor="text1" w:themeTint="80"/>
              <w:bottom w:val="single" w:sz="12" w:space="0" w:color="auto"/>
            </w:tcBorders>
            <w:shd w:val="clear" w:color="auto" w:fill="auto"/>
            <w:vAlign w:val="center"/>
          </w:tcPr>
          <w:p w14:paraId="29E5324C" w14:textId="77777777" w:rsidR="008C6515" w:rsidRDefault="008C6515" w:rsidP="00B846A8">
            <w:pPr>
              <w:spacing w:after="0" w:line="240" w:lineRule="auto"/>
              <w:jc w:val="center"/>
            </w:pPr>
            <w:r>
              <w:t>0</w:t>
            </w:r>
          </w:p>
        </w:tc>
        <w:tc>
          <w:tcPr>
            <w:tcW w:w="999" w:type="dxa"/>
            <w:tcBorders>
              <w:bottom w:val="single" w:sz="12" w:space="0" w:color="auto"/>
            </w:tcBorders>
            <w:shd w:val="clear" w:color="auto" w:fill="auto"/>
            <w:vAlign w:val="center"/>
          </w:tcPr>
          <w:p w14:paraId="58C74415" w14:textId="77777777" w:rsidR="008C6515" w:rsidRDefault="008C6515" w:rsidP="00B846A8">
            <w:pPr>
              <w:spacing w:after="0" w:line="240" w:lineRule="auto"/>
              <w:jc w:val="center"/>
            </w:pPr>
            <w:r>
              <w:t>0</w:t>
            </w:r>
          </w:p>
        </w:tc>
        <w:tc>
          <w:tcPr>
            <w:tcW w:w="2070" w:type="dxa"/>
            <w:gridSpan w:val="2"/>
            <w:tcBorders>
              <w:bottom w:val="single" w:sz="12" w:space="0" w:color="auto"/>
            </w:tcBorders>
            <w:shd w:val="clear" w:color="auto" w:fill="auto"/>
            <w:vAlign w:val="center"/>
          </w:tcPr>
          <w:p w14:paraId="6F8BB57D" w14:textId="77777777" w:rsidR="008C6515" w:rsidRDefault="008C6515" w:rsidP="00B846A8">
            <w:pPr>
              <w:spacing w:after="0" w:line="240" w:lineRule="auto"/>
              <w:jc w:val="center"/>
            </w:pPr>
            <w:r>
              <w:t>1</w:t>
            </w:r>
          </w:p>
        </w:tc>
      </w:tr>
    </w:tbl>
    <w:p w14:paraId="59B3B0E7" w14:textId="77777777" w:rsidR="008C6515" w:rsidRDefault="008C6515" w:rsidP="005F1D67">
      <w:pPr>
        <w:rPr>
          <w:rFonts w:eastAsiaTheme="minorEastAsia"/>
        </w:rPr>
      </w:pPr>
    </w:p>
    <w:p w14:paraId="6EE74599" w14:textId="621B9E1D" w:rsidR="002F3E88" w:rsidRPr="008C6515" w:rsidRDefault="00095054" w:rsidP="008C6515">
      <w:pPr>
        <w:rPr>
          <w:rFonts w:eastAsiaTheme="minorEastAsia"/>
        </w:rPr>
      </w:pPr>
      <w:r w:rsidRPr="00FD4071">
        <w:rPr>
          <w:rFonts w:eastAsiaTheme="minorEastAsia"/>
        </w:rPr>
        <w:t>In t</w:t>
      </w:r>
      <w:r w:rsidR="00652264" w:rsidRPr="00FD4071">
        <w:rPr>
          <w:rFonts w:eastAsiaTheme="minorEastAsia"/>
        </w:rPr>
        <w:t xml:space="preserve">he </w:t>
      </w:r>
      <w:r w:rsidR="00DE5381" w:rsidRPr="00FD4071">
        <w:rPr>
          <w:rFonts w:eastAsiaTheme="minorEastAsia"/>
        </w:rPr>
        <w:t>detection</w:t>
      </w:r>
      <w:r w:rsidR="00652264" w:rsidRPr="00FD4071">
        <w:rPr>
          <w:rFonts w:eastAsiaTheme="minorEastAsia"/>
        </w:rPr>
        <w:t xml:space="preserve"> </w:t>
      </w:r>
      <w:r w:rsidR="00D80AA3">
        <w:rPr>
          <w:rFonts w:eastAsiaTheme="minorEastAsia"/>
        </w:rPr>
        <w:t>process</w:t>
      </w:r>
      <w:r w:rsidRPr="00FD4071">
        <w:rPr>
          <w:rFonts w:eastAsiaTheme="minorEastAsia"/>
        </w:rPr>
        <w:t xml:space="preserve">, we modeled the probability </w:t>
      </w:r>
      <w:r w:rsidR="00A26705" w:rsidRPr="00FD4071">
        <w:rPr>
          <w:rFonts w:eastAsiaTheme="minorEastAsia"/>
        </w:rPr>
        <w:t xml:space="preserve">of detecting a walking or nesting individual as a result of </w:t>
      </w:r>
      <w:r w:rsidR="00C20CF5" w:rsidRPr="00FD4071">
        <w:rPr>
          <w:rFonts w:eastAsiaTheme="minorEastAsia"/>
        </w:rPr>
        <w:t xml:space="preserve">two </w:t>
      </w:r>
      <w:r w:rsidR="00A26705" w:rsidRPr="00FD4071">
        <w:rPr>
          <w:rFonts w:eastAsiaTheme="minorEastAsia"/>
        </w:rPr>
        <w:t>process</w:t>
      </w:r>
      <w:r w:rsidR="00C20CF5" w:rsidRPr="00FD4071">
        <w:rPr>
          <w:rFonts w:eastAsiaTheme="minorEastAsia"/>
        </w:rPr>
        <w:t>:</w:t>
      </w:r>
      <w:r w:rsidR="00A26705" w:rsidRPr="00FD4071">
        <w:rPr>
          <w:rFonts w:eastAsiaTheme="minorEastAsia"/>
        </w:rPr>
        <w:t xml:space="preserve"> </w:t>
      </w:r>
      <w:r w:rsidR="00940598" w:rsidRPr="00FD4071">
        <w:rPr>
          <w:rFonts w:eastAsiaTheme="minorEastAsia"/>
        </w:rPr>
        <w:t>the proba</w:t>
      </w:r>
      <w:r w:rsidR="004A234E" w:rsidRPr="00FD4071">
        <w:rPr>
          <w:rFonts w:eastAsiaTheme="minorEastAsia"/>
        </w:rPr>
        <w:t xml:space="preserve">bility of the individual to be available </w:t>
      </w:r>
      <w:r w:rsidR="00BC5736">
        <w:rPr>
          <w:rFonts w:eastAsiaTheme="minorEastAsia"/>
        </w:rPr>
        <w:t>on</w:t>
      </w:r>
      <w:r w:rsidR="004A234E" w:rsidRPr="00FD4071">
        <w:rPr>
          <w:rFonts w:eastAsiaTheme="minorEastAsia"/>
        </w:rPr>
        <w:t xml:space="preserve"> the sandbank </w:t>
      </w:r>
      <w:r w:rsidR="007B78FC" w:rsidRPr="00FD4071">
        <w:rPr>
          <w:rFonts w:eastAsiaTheme="minorEastAsia"/>
        </w:rPr>
        <w:t xml:space="preserve">area </w:t>
      </w:r>
      <w:r w:rsidR="004A234E" w:rsidRPr="00FD4071">
        <w:rPr>
          <w:rFonts w:eastAsiaTheme="minorEastAsia"/>
        </w:rPr>
        <w:t>during the drone flight (</w:t>
      </w:r>
      <m:oMath>
        <m:r>
          <w:rPr>
            <w:rFonts w:ascii="Cambria Math" w:eastAsiaTheme="minorEastAsia" w:hAnsi="Cambria Math"/>
          </w:rPr>
          <m:t>ϕ</m:t>
        </m:r>
      </m:oMath>
      <w:r w:rsidR="004A234E" w:rsidRPr="00FD4071">
        <w:rPr>
          <w:rFonts w:eastAsiaTheme="minorEastAsia"/>
        </w:rPr>
        <w:t>)</w:t>
      </w:r>
      <w:r w:rsidR="007B78FC" w:rsidRPr="00FD4071">
        <w:rPr>
          <w:rFonts w:eastAsiaTheme="minorEastAsia"/>
        </w:rPr>
        <w:t xml:space="preserve"> and the probability of </w:t>
      </w:r>
      <w:r w:rsidR="00475F8B" w:rsidRPr="00FD4071">
        <w:rPr>
          <w:rFonts w:eastAsiaTheme="minorEastAsia"/>
        </w:rPr>
        <w:t>identifying the mark (</w:t>
      </w:r>
      <m:oMath>
        <m:r>
          <w:rPr>
            <w:rFonts w:ascii="Cambria Math" w:eastAsiaTheme="minorEastAsia" w:hAnsi="Cambria Math"/>
          </w:rPr>
          <m:t>δ</m:t>
        </m:r>
      </m:oMath>
      <w:r w:rsidR="00475F8B" w:rsidRPr="00FD4071">
        <w:rPr>
          <w:rFonts w:eastAsiaTheme="minorEastAsia"/>
        </w:rPr>
        <w:t xml:space="preserve">). </w:t>
      </w:r>
      <w:r w:rsidR="009511E7">
        <w:rPr>
          <w:rFonts w:eastAsiaTheme="minorEastAsia"/>
        </w:rPr>
        <w:t>Therefore</w:t>
      </w:r>
      <w:r w:rsidR="00322C95" w:rsidRPr="00FD4071">
        <w:rPr>
          <w:rFonts w:eastAsiaTheme="minorEastAsia"/>
        </w:rPr>
        <w:t>, an individual is not detected because</w:t>
      </w:r>
      <w:r w:rsidR="00A44424">
        <w:rPr>
          <w:rFonts w:eastAsiaTheme="minorEastAsia"/>
        </w:rPr>
        <w:t xml:space="preserve"> either</w:t>
      </w:r>
      <w:r w:rsidR="00A44424" w:rsidRPr="00FD4071">
        <w:rPr>
          <w:rFonts w:eastAsiaTheme="minorEastAsia"/>
        </w:rPr>
        <w:t xml:space="preserve"> </w:t>
      </w:r>
      <w:r w:rsidR="00322C95" w:rsidRPr="00FD4071">
        <w:rPr>
          <w:rFonts w:eastAsiaTheme="minorEastAsia"/>
        </w:rPr>
        <w:t>it is not available</w:t>
      </w:r>
      <w:r w:rsidR="00DF7B05" w:rsidRPr="00FD4071">
        <w:rPr>
          <w:rFonts w:eastAsiaTheme="minorEastAsia"/>
        </w:rPr>
        <w:t xml:space="preserve">, it </w:t>
      </w:r>
      <w:r w:rsidR="00A44424">
        <w:rPr>
          <w:rFonts w:eastAsiaTheme="minorEastAsia"/>
        </w:rPr>
        <w:t xml:space="preserve">is </w:t>
      </w:r>
      <w:r w:rsidR="00DF7B05" w:rsidRPr="00FD4071">
        <w:rPr>
          <w:rFonts w:eastAsiaTheme="minorEastAsia"/>
        </w:rPr>
        <w:t>available but its mark was not identified</w:t>
      </w:r>
      <w:r w:rsidR="0027189B" w:rsidRPr="00FD4071">
        <w:rPr>
          <w:rFonts w:eastAsiaTheme="minorEastAsia"/>
        </w:rPr>
        <w:t>, or it is already gone</w:t>
      </w:r>
      <w:r w:rsidR="00FD4071">
        <w:rPr>
          <w:rFonts w:eastAsiaTheme="minorEastAsia"/>
        </w:rPr>
        <w:t xml:space="preserve"> from the population (Table 1</w:t>
      </w:r>
      <w:r w:rsidR="006C2D3C">
        <w:rPr>
          <w:rFonts w:eastAsiaTheme="minorEastAsia"/>
        </w:rPr>
        <w:t>b</w:t>
      </w:r>
      <w:r w:rsidR="00FD4071">
        <w:rPr>
          <w:rFonts w:eastAsiaTheme="minorEastAsia"/>
        </w:rPr>
        <w:t>)</w:t>
      </w:r>
      <w:r w:rsidR="0027189B" w:rsidRPr="00FD4071">
        <w:rPr>
          <w:rFonts w:eastAsiaTheme="minorEastAsia"/>
        </w:rPr>
        <w:t>.</w:t>
      </w:r>
      <w:r w:rsidR="001A5EA0">
        <w:rPr>
          <w:rFonts w:eastAsiaTheme="minorEastAsia"/>
        </w:rPr>
        <w:t xml:space="preserve"> </w:t>
      </w:r>
      <w:r w:rsidR="00121309">
        <w:rPr>
          <w:rFonts w:eastAsiaTheme="minorEastAsia"/>
        </w:rPr>
        <w:t xml:space="preserve">For the analysis of the </w:t>
      </w:r>
      <w:r w:rsidR="008A4C4B">
        <w:rPr>
          <w:rFonts w:eastAsiaTheme="minorEastAsia"/>
        </w:rPr>
        <w:t xml:space="preserve">river </w:t>
      </w:r>
      <w:r w:rsidR="00121309">
        <w:rPr>
          <w:rFonts w:eastAsiaTheme="minorEastAsia"/>
        </w:rPr>
        <w:t>turtle data, w</w:t>
      </w:r>
      <w:r w:rsidR="00121309">
        <w:rPr>
          <w:color w:val="000000" w:themeColor="text1"/>
        </w:rPr>
        <w:t>e separated the availability probability</w:t>
      </w:r>
      <w:r w:rsidR="00121309" w:rsidRPr="2E111DFB">
        <w:rPr>
          <w:rFonts w:eastAsiaTheme="minorEastAsia"/>
          <w:color w:val="000000" w:themeColor="text1"/>
        </w:rPr>
        <w:t xml:space="preserve"> into two different parameters: i)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1</m:t>
            </m:r>
          </m:sub>
        </m:sSub>
      </m:oMath>
      <w:r w:rsidR="00121309" w:rsidRPr="2E111DFB">
        <w:rPr>
          <w:rFonts w:eastAsiaTheme="minorEastAsia"/>
          <w:color w:val="000000" w:themeColor="text1"/>
        </w:rPr>
        <w:t xml:space="preserve">: probability of an individual that was marked </w:t>
      </w:r>
      <w:r w:rsidR="00A44424">
        <w:rPr>
          <w:rFonts w:eastAsiaTheme="minorEastAsia"/>
          <w:color w:val="000000" w:themeColor="text1"/>
        </w:rPr>
        <w:t xml:space="preserve">at 3 am </w:t>
      </w:r>
      <w:r w:rsidR="00121309" w:rsidRPr="2E111DFB">
        <w:rPr>
          <w:rFonts w:eastAsiaTheme="minorEastAsia"/>
          <w:color w:val="000000" w:themeColor="text1"/>
        </w:rPr>
        <w:t xml:space="preserve">to still be available for detection in the sandbank during the </w:t>
      </w:r>
      <w:r w:rsidR="00A44424">
        <w:rPr>
          <w:rFonts w:eastAsiaTheme="minorEastAsia"/>
          <w:color w:val="000000" w:themeColor="text1"/>
        </w:rPr>
        <w:t xml:space="preserve">6 am </w:t>
      </w:r>
      <w:r w:rsidR="00121309" w:rsidRPr="2E111DFB">
        <w:rPr>
          <w:rFonts w:eastAsiaTheme="minorEastAsia"/>
          <w:color w:val="000000" w:themeColor="text1"/>
        </w:rPr>
        <w:t>flight</w:t>
      </w:r>
      <w:r w:rsidR="00A44424">
        <w:rPr>
          <w:rFonts w:eastAsiaTheme="minorEastAsia"/>
          <w:color w:val="000000" w:themeColor="text1"/>
        </w:rPr>
        <w:t xml:space="preserve"> of the same day</w:t>
      </w:r>
      <w:r w:rsidR="00121309" w:rsidRPr="2E111DFB">
        <w:rPr>
          <w:rFonts w:eastAsiaTheme="minorEastAsia"/>
          <w:color w:val="000000" w:themeColor="text1"/>
        </w:rPr>
        <w:t xml:space="preserve">; and ii)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2</m:t>
            </m:r>
          </m:sub>
        </m:sSub>
      </m:oMath>
      <w:r w:rsidR="00121309" w:rsidRPr="2E111DFB">
        <w:rPr>
          <w:rFonts w:eastAsiaTheme="minorEastAsia"/>
          <w:color w:val="000000" w:themeColor="text1"/>
        </w:rPr>
        <w:t xml:space="preserve">: probability of an individual that was marked in </w:t>
      </w:r>
      <w:r w:rsidR="0003023A">
        <w:rPr>
          <w:rFonts w:eastAsiaTheme="minorEastAsia"/>
          <w:color w:val="000000" w:themeColor="text1"/>
        </w:rPr>
        <w:t xml:space="preserve">one day </w:t>
      </w:r>
      <w:r w:rsidR="00121309" w:rsidRPr="2E111DFB">
        <w:rPr>
          <w:rFonts w:eastAsiaTheme="minorEastAsia"/>
          <w:color w:val="000000" w:themeColor="text1"/>
        </w:rPr>
        <w:t>and did not nest yet to be available for detection</w:t>
      </w:r>
      <w:r w:rsidR="0003023A">
        <w:rPr>
          <w:rFonts w:eastAsiaTheme="minorEastAsia"/>
          <w:color w:val="000000" w:themeColor="text1"/>
        </w:rPr>
        <w:t xml:space="preserve"> in following day</w:t>
      </w:r>
      <w:r w:rsidR="00A55B4F">
        <w:rPr>
          <w:rFonts w:eastAsiaTheme="minorEastAsia"/>
          <w:color w:val="000000" w:themeColor="text1"/>
        </w:rPr>
        <w:t>s</w:t>
      </w:r>
      <w:r w:rsidR="00121309" w:rsidRPr="00AC3FA6">
        <w:t xml:space="preserve">. </w:t>
      </w:r>
      <w:r w:rsidR="001D4E47">
        <w:rPr>
          <w:rFonts w:eastAsiaTheme="minorEastAsia"/>
        </w:rPr>
        <w:t>T</w:t>
      </w:r>
      <w:r w:rsidR="001D4E47" w:rsidRPr="00FD4071">
        <w:rPr>
          <w:rFonts w:eastAsiaTheme="minorEastAsia"/>
        </w:rPr>
        <w:t>he probability of identifying the mark (</w:t>
      </w:r>
      <m:oMath>
        <m:r>
          <w:rPr>
            <w:rFonts w:ascii="Cambria Math" w:eastAsiaTheme="minorEastAsia" w:hAnsi="Cambria Math"/>
          </w:rPr>
          <m:t>δ</m:t>
        </m:r>
      </m:oMath>
      <w:r w:rsidR="001D4E47" w:rsidRPr="00FD4071">
        <w:rPr>
          <w:rFonts w:eastAsiaTheme="minorEastAsia"/>
        </w:rPr>
        <w:t>)</w:t>
      </w:r>
      <w:r w:rsidR="001D4E47">
        <w:rPr>
          <w:rFonts w:eastAsiaTheme="minorEastAsia"/>
        </w:rPr>
        <w:t xml:space="preserve"> was estimated </w:t>
      </w:r>
      <w:r w:rsidR="00DA2C94">
        <w:rPr>
          <w:rFonts w:eastAsiaTheme="minorEastAsia"/>
        </w:rPr>
        <w:t xml:space="preserve">using </w:t>
      </w:r>
      <w:r w:rsidR="001C2581">
        <w:rPr>
          <w:rFonts w:eastAsiaTheme="minorEastAsia"/>
        </w:rPr>
        <w:t xml:space="preserve">the </w:t>
      </w:r>
      <w:r w:rsidR="00DA2C94">
        <w:rPr>
          <w:rFonts w:eastAsiaTheme="minorEastAsia"/>
        </w:rPr>
        <w:t xml:space="preserve">additional </w:t>
      </w:r>
      <w:r w:rsidR="001C2581">
        <w:rPr>
          <w:rFonts w:eastAsiaTheme="minorEastAsia"/>
        </w:rPr>
        <w:t>count data</w:t>
      </w:r>
      <w:r w:rsidR="00F14C65">
        <w:rPr>
          <w:rFonts w:eastAsiaTheme="minorEastAsia"/>
        </w:rPr>
        <w:t>,</w:t>
      </w:r>
      <w:r w:rsidR="00DA2C94">
        <w:rPr>
          <w:rFonts w:eastAsiaTheme="minorEastAsia"/>
        </w:rPr>
        <w:t xml:space="preserve"> in which the number of</w:t>
      </w:r>
      <w:r w:rsidR="00F14C65">
        <w:rPr>
          <w:rFonts w:eastAsiaTheme="minorEastAsia"/>
        </w:rPr>
        <w:t xml:space="preserve"> individuals </w:t>
      </w:r>
      <w:r w:rsidR="009511E7">
        <w:rPr>
          <w:rFonts w:eastAsiaTheme="minorEastAsia"/>
        </w:rPr>
        <w:t>that had</w:t>
      </w:r>
      <w:r w:rsidR="00F14C65">
        <w:rPr>
          <w:rFonts w:eastAsiaTheme="minorEastAsia"/>
        </w:rPr>
        <w:t xml:space="preserve"> </w:t>
      </w:r>
      <w:r w:rsidR="00D80AA3">
        <w:rPr>
          <w:rFonts w:eastAsiaTheme="minorEastAsia"/>
        </w:rPr>
        <w:t xml:space="preserve">identifiable </w:t>
      </w:r>
      <w:r w:rsidR="003C04CA">
        <w:rPr>
          <w:rFonts w:eastAsiaTheme="minorEastAsia"/>
        </w:rPr>
        <w:t xml:space="preserve">marks is a proportion of the </w:t>
      </w:r>
      <w:r w:rsidR="00FE49D2">
        <w:rPr>
          <w:rFonts w:eastAsiaTheme="minorEastAsia"/>
        </w:rPr>
        <w:t xml:space="preserve">total number of marked individuals detected </w:t>
      </w:r>
      <w:r w:rsidR="009511E7">
        <w:rPr>
          <w:rFonts w:eastAsiaTheme="minorEastAsia"/>
        </w:rPr>
        <w:t xml:space="preserve">on </w:t>
      </w:r>
      <w:r w:rsidR="00A44424">
        <w:rPr>
          <w:rFonts w:eastAsiaTheme="minorEastAsia"/>
        </w:rPr>
        <w:t xml:space="preserve">the orthomosaic </w:t>
      </w:r>
      <w:r w:rsidR="009511E7">
        <w:rPr>
          <w:rFonts w:eastAsiaTheme="minorEastAsia"/>
        </w:rPr>
        <w:t>that</w:t>
      </w:r>
      <w:r w:rsidR="00FE49D2">
        <w:rPr>
          <w:rFonts w:eastAsiaTheme="minorEastAsia"/>
        </w:rPr>
        <w:t xml:space="preserve"> day</w:t>
      </w:r>
      <w:r w:rsidR="00267123">
        <w:rPr>
          <w:rFonts w:eastAsiaTheme="minorEastAsia"/>
        </w:rPr>
        <w:t xml:space="preserve">. </w:t>
      </w:r>
      <w:r w:rsidR="001A5EA0">
        <w:rPr>
          <w:rFonts w:eastAsiaTheme="minorEastAsia"/>
        </w:rPr>
        <w:t xml:space="preserve">Finally, we </w:t>
      </w:r>
      <w:r w:rsidR="000131E6">
        <w:rPr>
          <w:rFonts w:eastAsiaTheme="minorEastAsia"/>
        </w:rPr>
        <w:t xml:space="preserve">estimated the probability of a </w:t>
      </w:r>
      <w:r w:rsidR="009511E7">
        <w:rPr>
          <w:rFonts w:eastAsiaTheme="minorEastAsia"/>
        </w:rPr>
        <w:t>detected</w:t>
      </w:r>
      <w:r w:rsidR="002C345F">
        <w:rPr>
          <w:rFonts w:eastAsiaTheme="minorEastAsia"/>
        </w:rPr>
        <w:t xml:space="preserve"> </w:t>
      </w:r>
      <w:r w:rsidR="000131E6">
        <w:rPr>
          <w:rFonts w:eastAsiaTheme="minorEastAsia"/>
        </w:rPr>
        <w:t>walking individual to be a double count (</w:t>
      </w:r>
      <m:oMath>
        <m:r>
          <w:rPr>
            <w:rFonts w:ascii="Cambria Math" w:eastAsiaTheme="minorEastAsia" w:hAnsi="Cambria Math"/>
          </w:rPr>
          <m:t>ω</m:t>
        </m:r>
      </m:oMath>
      <w:r w:rsidR="000131E6">
        <w:rPr>
          <w:rFonts w:eastAsiaTheme="minorEastAsia"/>
        </w:rPr>
        <w:t>)</w:t>
      </w:r>
      <w:r w:rsidR="009D52E8">
        <w:rPr>
          <w:rFonts w:eastAsiaTheme="minorEastAsia"/>
        </w:rPr>
        <w:t xml:space="preserve"> </w:t>
      </w:r>
      <w:r w:rsidR="00AD1724">
        <w:rPr>
          <w:rFonts w:eastAsiaTheme="minorEastAsia"/>
        </w:rPr>
        <w:t>using the number of unique walking individuals</w:t>
      </w:r>
      <w:r w:rsidR="00F8558E">
        <w:rPr>
          <w:rFonts w:eastAsiaTheme="minorEastAsia"/>
        </w:rPr>
        <w:t xml:space="preserve"> </w:t>
      </w:r>
      <w:r w:rsidR="00D80AA3">
        <w:rPr>
          <w:rFonts w:eastAsiaTheme="minorEastAsia"/>
        </w:rPr>
        <w:t xml:space="preserve">with identifiable marks </w:t>
      </w:r>
      <w:r w:rsidR="00F8558E">
        <w:rPr>
          <w:rFonts w:eastAsiaTheme="minorEastAsia"/>
        </w:rPr>
        <w:t xml:space="preserve">and </w:t>
      </w:r>
      <w:r w:rsidR="00B7613D">
        <w:rPr>
          <w:rFonts w:eastAsiaTheme="minorEastAsia"/>
        </w:rPr>
        <w:t>the number of times these individuals appear in the mosaic</w:t>
      </w:r>
      <w:r w:rsidR="001A5EA0">
        <w:rPr>
          <w:rFonts w:eastAsiaTheme="minorEastAsia"/>
        </w:rPr>
        <w:t>.</w:t>
      </w:r>
    </w:p>
    <w:p w14:paraId="7EE7A126" w14:textId="6EEDF3CF" w:rsidR="001A5EA0" w:rsidRDefault="00A44424" w:rsidP="001A5EA0">
      <w:pPr>
        <w:rPr>
          <w:rFonts w:eastAsiaTheme="minorEastAsia"/>
          <w:szCs w:val="24"/>
        </w:rPr>
      </w:pPr>
      <w:r>
        <w:t>For the second model (i.e., population counts model in Fig. 3)</w:t>
      </w:r>
      <w:r w:rsidR="001A5EA0">
        <w:t xml:space="preserve">, we </w:t>
      </w:r>
      <w:r w:rsidR="00D80AA3">
        <w:t xml:space="preserve">used </w:t>
      </w:r>
      <w:r>
        <w:t xml:space="preserve">the </w:t>
      </w:r>
      <w:r w:rsidR="00871ABB">
        <w:t xml:space="preserve">overall </w:t>
      </w:r>
      <w:r>
        <w:t xml:space="preserve">population </w:t>
      </w:r>
      <w:r w:rsidR="001A5EA0">
        <w:t>counts to estimate the</w:t>
      </w:r>
      <w:r w:rsidR="0036653B">
        <w:t xml:space="preserve"> total </w:t>
      </w:r>
      <w:r w:rsidR="00895400">
        <w:t>abundance</w:t>
      </w:r>
      <w:r w:rsidR="0036653B">
        <w:t xml:space="preserve"> and</w:t>
      </w:r>
      <w:r w:rsidR="001A5EA0">
        <w:t xml:space="preserve"> </w:t>
      </w:r>
      <w:r w:rsidR="00942977">
        <w:t xml:space="preserve">parameters for the </w:t>
      </w:r>
      <w:r w:rsidR="00D80AA3">
        <w:t>entry process</w:t>
      </w:r>
      <w:r w:rsidR="0004112A">
        <w:rPr>
          <w:rFonts w:eastAsiaTheme="minorEastAsia"/>
        </w:rPr>
        <w:t xml:space="preserve">. </w:t>
      </w:r>
      <w:r w:rsidR="00112E01">
        <w:rPr>
          <w:rFonts w:eastAsiaTheme="minorEastAsia"/>
        </w:rPr>
        <w:t xml:space="preserve">We used a superpopulation formulation considering that a total of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112E01" w:rsidRPr="003E2EF0">
        <w:t xml:space="preserve"> </w:t>
      </w:r>
      <w:r w:rsidR="008A4C4B">
        <w:t xml:space="preserve">river </w:t>
      </w:r>
      <w:r w:rsidR="00112E01" w:rsidRPr="003E2EF0">
        <w:t xml:space="preserve">turtles </w:t>
      </w:r>
      <w:r w:rsidR="00F2052D" w:rsidRPr="003E2EF0">
        <w:t>use</w:t>
      </w:r>
      <w:r w:rsidR="00112E01" w:rsidRPr="003E2EF0">
        <w:t xml:space="preserve"> </w:t>
      </w:r>
      <w:r w:rsidR="00112E01">
        <w:t>the sandbank</w:t>
      </w:r>
      <w:r w:rsidR="00112E01" w:rsidRPr="003E2EF0">
        <w:t xml:space="preserve"> at least </w:t>
      </w:r>
      <w:r w:rsidR="00112E01" w:rsidRPr="003E2EF0">
        <w:lastRenderedPageBreak/>
        <w:t xml:space="preserve">once during </w:t>
      </w:r>
      <w:r w:rsidR="00112E01">
        <w:t>the sampling</w:t>
      </w:r>
      <w:r w:rsidR="00112E01" w:rsidRPr="003E2EF0">
        <w:t xml:space="preserve"> period</w:t>
      </w:r>
      <w:r w:rsidR="00112E01">
        <w:t>.</w:t>
      </w:r>
      <w:r w:rsidR="00A44B4C">
        <w:t xml:space="preserve"> </w:t>
      </w:r>
      <w:r w:rsidR="00CE70A7">
        <w:t xml:space="preserve">Each individual of </w:t>
      </w:r>
      <w:r w:rsidR="00CE70A7">
        <w:rPr>
          <w:rFonts w:eastAsiaTheme="minorEastAsia"/>
        </w:rPr>
        <w:t xml:space="preserve">the total population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CE70A7">
        <w:rPr>
          <w:rFonts w:eastAsiaTheme="minorEastAsia"/>
        </w:rPr>
        <w:t xml:space="preserve"> has a probability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oMath>
      <w:r w:rsidR="00CE70A7">
        <w:rPr>
          <w:rFonts w:eastAsiaTheme="minorEastAsia"/>
        </w:rPr>
        <w:t xml:space="preserve"> of entering </w:t>
      </w:r>
      <w:r w:rsidR="008B33AA">
        <w:rPr>
          <w:rFonts w:eastAsiaTheme="minorEastAsia"/>
        </w:rPr>
        <w:t xml:space="preserve">in </w:t>
      </w:r>
      <w:r w:rsidR="00CE70A7">
        <w:rPr>
          <w:rFonts w:eastAsiaTheme="minorEastAsia"/>
        </w:rPr>
        <w:t xml:space="preserve">the population on each </w:t>
      </w:r>
      <w:r w:rsidR="00BE6595">
        <w:rPr>
          <w:rFonts w:eastAsiaTheme="minorEastAsia"/>
        </w:rPr>
        <w:t>day</w:t>
      </w:r>
      <w:r w:rsidR="00D5449B">
        <w:rPr>
          <w:rFonts w:eastAsiaTheme="minorEastAsia"/>
        </w:rPr>
        <w:t>,</w:t>
      </w:r>
      <w:r w:rsidR="004A3E43">
        <w:rPr>
          <w:rFonts w:eastAsiaTheme="minorEastAsia"/>
        </w:rPr>
        <w:t xml:space="preserve"> so that the sum of entries is equal to the total </w:t>
      </w:r>
      <w:r w:rsidR="00177314">
        <w:rPr>
          <w:rFonts w:eastAsiaTheme="minorEastAsia"/>
        </w:rPr>
        <w:t>abundance</w:t>
      </w:r>
      <w:r w:rsidR="004A3E43">
        <w:rPr>
          <w:rFonts w:eastAsiaTheme="minorEastAsia"/>
        </w:rPr>
        <w:t xml:space="preserve">. </w:t>
      </w:r>
      <w:r w:rsidR="00BC2822">
        <w:rPr>
          <w:rFonts w:eastAsiaTheme="minorEastAsia"/>
        </w:rPr>
        <w:t xml:space="preserve">The </w:t>
      </w:r>
      <w:r w:rsidR="00BE6595">
        <w:rPr>
          <w:rFonts w:eastAsiaTheme="minorEastAsia"/>
        </w:rPr>
        <w:t>population size at each day</w:t>
      </w:r>
      <w:r w:rsidR="00DF3AD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DF3ADA">
        <w:rPr>
          <w:rFonts w:eastAsiaTheme="minorEastAsia"/>
        </w:rPr>
        <w:t>) is composed of the number of individuals nesting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nest</m:t>
            </m:r>
          </m:sup>
        </m:sSubSup>
      </m:oMath>
      <w:r w:rsidR="00DF3ADA">
        <w:rPr>
          <w:rFonts w:eastAsiaTheme="minorEastAsia"/>
        </w:rPr>
        <w:t>) and walking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walk</m:t>
            </m:r>
          </m:sup>
        </m:sSubSup>
      </m:oMath>
      <w:r w:rsidR="00DF3ADA">
        <w:rPr>
          <w:rFonts w:eastAsiaTheme="minorEastAsia"/>
        </w:rPr>
        <w:t xml:space="preserve">), </w:t>
      </w:r>
      <w:r w:rsidR="00A46F04">
        <w:rPr>
          <w:rFonts w:eastAsiaTheme="minorEastAsia"/>
        </w:rPr>
        <w:t>determined</w:t>
      </w:r>
      <w:r w:rsidR="00DF3ADA">
        <w:rPr>
          <w:rFonts w:eastAsiaTheme="minorEastAsia"/>
        </w:rPr>
        <w:t xml:space="preserve"> by the nesting probability </w:t>
      </w:r>
      <w:r w:rsidR="00A46F04">
        <w:rPr>
          <w:rFonts w:eastAsiaTheme="minorEastAsia"/>
        </w:rPr>
        <w:t>(</w:t>
      </w:r>
      <m:oMath>
        <m:r>
          <w:rPr>
            <w:rFonts w:ascii="Cambria Math" w:eastAsiaTheme="minorEastAsia" w:hAnsi="Cambria Math"/>
          </w:rPr>
          <m:t>θ</m:t>
        </m:r>
      </m:oMath>
      <w:r w:rsidR="00A46F04">
        <w:rPr>
          <w:rFonts w:eastAsiaTheme="minorEastAsia"/>
        </w:rPr>
        <w:t>).</w:t>
      </w:r>
      <w:r w:rsidR="00E03507">
        <w:rPr>
          <w:rFonts w:eastAsiaTheme="minorEastAsia"/>
        </w:rPr>
        <w:t xml:space="preserve"> </w:t>
      </w:r>
      <w:r w:rsidR="002D55F0">
        <w:rPr>
          <w:rFonts w:eastAsiaTheme="minorEastAsia"/>
        </w:rPr>
        <w:t>In the follow</w:t>
      </w:r>
      <w:r w:rsidR="00031A50">
        <w:rPr>
          <w:rFonts w:eastAsiaTheme="minorEastAsia"/>
        </w:rPr>
        <w:t xml:space="preserve">ing </w:t>
      </w:r>
      <w:r w:rsidR="00031A50" w:rsidRPr="007F071C">
        <w:rPr>
          <w:rFonts w:eastAsiaTheme="minorEastAsia"/>
        </w:rPr>
        <w:t>day, t</w:t>
      </w:r>
      <w:r w:rsidR="00E03507" w:rsidRPr="007F071C">
        <w:rPr>
          <w:rFonts w:eastAsiaTheme="minorEastAsia"/>
        </w:rPr>
        <w:t>he</w:t>
      </w:r>
      <w:r w:rsidR="0019333A" w:rsidRPr="007F071C">
        <w:rPr>
          <w:rFonts w:eastAsiaTheme="minorEastAsia"/>
        </w:rPr>
        <w:t xml:space="preserve"> nesting individuals leave the population, the </w:t>
      </w:r>
      <w:r w:rsidR="007F071C" w:rsidRPr="007F071C">
        <w:rPr>
          <w:rFonts w:eastAsiaTheme="minorEastAsia"/>
        </w:rPr>
        <w:t xml:space="preserve">walking ones </w:t>
      </w:r>
      <w:r w:rsidR="00167C2A" w:rsidRPr="007F071C">
        <w:rPr>
          <w:rFonts w:eastAsiaTheme="minorEastAsia"/>
        </w:rPr>
        <w:t>remain,</w:t>
      </w:r>
      <w:r w:rsidR="007F071C" w:rsidRPr="007F071C">
        <w:rPr>
          <w:rFonts w:eastAsiaTheme="minorEastAsia"/>
        </w:rPr>
        <w:t xml:space="preserve"> and new entrants arrive (</w:t>
      </w:r>
      <m:oMath>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t</m:t>
            </m:r>
          </m:sub>
        </m:sSub>
      </m:oMath>
      <w:r w:rsidR="007F071C" w:rsidRPr="007F071C">
        <w:rPr>
          <w:rFonts w:eastAsiaTheme="minorEastAsia"/>
        </w:rPr>
        <w:t>), so that</w:t>
      </w:r>
      <w:r w:rsidR="00167C2A">
        <w:rPr>
          <w:rFonts w:eastAsiaTheme="minorEastAsia"/>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t</m:t>
            </m:r>
          </m:sub>
        </m:sSub>
        <m:r>
          <w:rPr>
            <w:rFonts w:ascii="Cambria Math" w:eastAsiaTheme="minorEastAsia" w:hAnsi="Cambria Math"/>
            <w:szCs w:val="24"/>
          </w:rPr>
          <m:t>=</m:t>
        </m:r>
        <m:sSubSup>
          <m:sSubSupPr>
            <m:ctrlPr>
              <w:rPr>
                <w:rFonts w:ascii="Cambria Math" w:eastAsiaTheme="minorEastAsia" w:hAnsi="Cambria Math"/>
                <w:i/>
                <w:szCs w:val="24"/>
              </w:rPr>
            </m:ctrlPr>
          </m:sSubSupPr>
          <m:e>
            <m:r>
              <w:rPr>
                <w:rFonts w:ascii="Cambria Math" w:eastAsiaTheme="minorEastAsia" w:hAnsi="Cambria Math"/>
                <w:szCs w:val="24"/>
              </w:rPr>
              <m:t>N</m:t>
            </m:r>
          </m:e>
          <m:sub>
            <m:r>
              <w:rPr>
                <w:rFonts w:ascii="Cambria Math" w:eastAsiaTheme="minorEastAsia" w:hAnsi="Cambria Math"/>
                <w:szCs w:val="24"/>
              </w:rPr>
              <m:t>t-1</m:t>
            </m:r>
          </m:sub>
          <m:sup>
            <m:r>
              <w:rPr>
                <w:rFonts w:ascii="Cambria Math" w:eastAsiaTheme="minorEastAsia" w:hAnsi="Cambria Math"/>
                <w:szCs w:val="24"/>
              </w:rPr>
              <m:t>walk</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t</m:t>
            </m:r>
          </m:sub>
        </m:sSub>
      </m:oMath>
      <w:r w:rsidR="00CF1B5E">
        <w:rPr>
          <w:rFonts w:eastAsiaTheme="minorEastAsia"/>
          <w:szCs w:val="24"/>
        </w:rPr>
        <w:t xml:space="preserve"> (</w:t>
      </w:r>
      <w:r w:rsidR="004E027B">
        <w:rPr>
          <w:rFonts w:eastAsiaTheme="minorEastAsia"/>
        </w:rPr>
        <w:t xml:space="preserve">for </w:t>
      </w:r>
      <m:oMath>
        <m:r>
          <w:rPr>
            <w:rFonts w:ascii="Cambria Math" w:eastAsiaTheme="minorEastAsia" w:hAnsi="Cambria Math"/>
          </w:rPr>
          <m:t>t&gt;1</m:t>
        </m:r>
      </m:oMath>
      <w:r w:rsidR="004E027B">
        <w:rPr>
          <w:rFonts w:eastAsiaTheme="minorEastAsia"/>
        </w:rPr>
        <w:t xml:space="preserve">; </w:t>
      </w:r>
      <w:r w:rsidR="00CF1B5E">
        <w:rPr>
          <w:rFonts w:eastAsiaTheme="minorEastAsia"/>
          <w:szCs w:val="24"/>
        </w:rPr>
        <w:t xml:space="preserve">note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sidR="00CF1B5E">
        <w:rPr>
          <w:rFonts w:eastAsiaTheme="minorEastAsia"/>
          <w:szCs w:val="24"/>
        </w:rPr>
        <w:t>)</w:t>
      </w:r>
      <w:r w:rsidR="007F071C">
        <w:rPr>
          <w:rFonts w:eastAsiaTheme="minorEastAsia"/>
          <w:szCs w:val="24"/>
        </w:rPr>
        <w:t xml:space="preserve">. </w:t>
      </w:r>
    </w:p>
    <w:p w14:paraId="360E351E" w14:textId="4D96EA84" w:rsidR="00DA0DAF" w:rsidRDefault="00315B42" w:rsidP="001A5EA0">
      <w:pPr>
        <w:rPr>
          <w:rFonts w:eastAsiaTheme="minorEastAsia"/>
        </w:rPr>
      </w:pPr>
      <w:r>
        <w:rPr>
          <w:rFonts w:eastAsiaTheme="minorEastAsia"/>
          <w:szCs w:val="24"/>
        </w:rPr>
        <w:t xml:space="preserve">In the observation level of the </w:t>
      </w:r>
      <w:r w:rsidR="00E856D1">
        <w:rPr>
          <w:rFonts w:eastAsiaTheme="minorEastAsia"/>
          <w:szCs w:val="24"/>
        </w:rPr>
        <w:t xml:space="preserve">overall </w:t>
      </w:r>
      <w:r>
        <w:rPr>
          <w:rFonts w:eastAsiaTheme="minorEastAsia"/>
          <w:szCs w:val="24"/>
        </w:rPr>
        <w:t>counts</w:t>
      </w:r>
      <w:r w:rsidR="00B86AFD">
        <w:rPr>
          <w:rFonts w:eastAsiaTheme="minorEastAsia"/>
          <w:szCs w:val="24"/>
        </w:rPr>
        <w:t xml:space="preserv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tot</m:t>
            </m:r>
          </m:sup>
        </m:sSubSup>
      </m:oMath>
      <w:r w:rsidR="00B86AFD">
        <w:rPr>
          <w:rFonts w:eastAsiaTheme="minorEastAsia"/>
          <w:szCs w:val="24"/>
        </w:rPr>
        <w:t>)</w:t>
      </w:r>
      <w:r>
        <w:rPr>
          <w:rFonts w:eastAsiaTheme="minorEastAsia"/>
          <w:szCs w:val="24"/>
        </w:rPr>
        <w:t xml:space="preserve">, </w:t>
      </w:r>
      <w:r w:rsidR="007D47AD">
        <w:rPr>
          <w:rFonts w:eastAsiaTheme="minorEastAsia"/>
          <w:szCs w:val="24"/>
        </w:rPr>
        <w:t>we assumed that</w:t>
      </w:r>
      <w:r w:rsidR="00E856D1">
        <w:rPr>
          <w:rFonts w:eastAsiaTheme="minorEastAsia"/>
          <w:szCs w:val="24"/>
        </w:rPr>
        <w:t>, in each day,</w:t>
      </w:r>
      <w:r w:rsidR="007D47AD">
        <w:rPr>
          <w:rFonts w:eastAsiaTheme="minorEastAsia"/>
          <w:szCs w:val="24"/>
        </w:rPr>
        <w:t xml:space="preserve"> </w:t>
      </w:r>
      <w:r w:rsidR="002C1B6E">
        <w:rPr>
          <w:rFonts w:eastAsiaTheme="minorEastAsia"/>
          <w:szCs w:val="24"/>
        </w:rPr>
        <w:t xml:space="preserve">only a proportion of the nesting and walking individuals </w:t>
      </w:r>
      <w:r w:rsidR="000E68C0">
        <w:rPr>
          <w:rFonts w:eastAsiaTheme="minorEastAsia"/>
          <w:szCs w:val="24"/>
        </w:rPr>
        <w:t>were</w:t>
      </w:r>
      <w:r w:rsidR="002C1B6E">
        <w:rPr>
          <w:rFonts w:eastAsiaTheme="minorEastAsia"/>
          <w:szCs w:val="24"/>
        </w:rPr>
        <w:t xml:space="preserve"> available </w:t>
      </w:r>
      <w:r w:rsidR="00E856D1">
        <w:rPr>
          <w:rFonts w:eastAsiaTheme="minorEastAsia"/>
          <w:szCs w:val="24"/>
        </w:rPr>
        <w:t>at</w:t>
      </w:r>
      <w:r w:rsidR="002C1B6E">
        <w:rPr>
          <w:rFonts w:eastAsiaTheme="minorEastAsia"/>
          <w:szCs w:val="24"/>
        </w:rPr>
        <w:t xml:space="preserve"> the sandbank during the drone flight </w:t>
      </w:r>
      <w:r w:rsidR="00B86AFD">
        <w:rPr>
          <w:rFonts w:eastAsiaTheme="minorEastAsia"/>
          <w:szCs w:val="24"/>
        </w:rPr>
        <w:t>(</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nest</m:t>
            </m:r>
          </m:sup>
        </m:sSubSup>
      </m:oMath>
      <w:r w:rsidR="00547447">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walk</m:t>
            </m:r>
          </m:sup>
        </m:sSubSup>
      </m:oMath>
      <w:r w:rsidR="008751E9">
        <w:rPr>
          <w:rFonts w:eastAsiaTheme="minorEastAsia"/>
        </w:rPr>
        <w:t xml:space="preserve"> respectively</w:t>
      </w:r>
      <w:r w:rsidR="00B86AFD">
        <w:rPr>
          <w:rFonts w:eastAsiaTheme="minorEastAsia"/>
          <w:szCs w:val="24"/>
        </w:rPr>
        <w:t xml:space="preserve">) </w:t>
      </w:r>
      <w:r w:rsidR="00570027">
        <w:rPr>
          <w:rFonts w:eastAsiaTheme="minorEastAsia"/>
          <w:szCs w:val="24"/>
        </w:rPr>
        <w:t xml:space="preserve">with </w:t>
      </w:r>
      <w:r w:rsidR="00871ABB">
        <w:rPr>
          <w:rFonts w:eastAsiaTheme="minorEastAsia"/>
          <w:szCs w:val="24"/>
        </w:rPr>
        <w:t xml:space="preserve">availability </w:t>
      </w:r>
      <w:r w:rsidR="00570027">
        <w:rPr>
          <w:rFonts w:eastAsiaTheme="minorEastAsia"/>
          <w:szCs w:val="24"/>
        </w:rPr>
        <w:t xml:space="preserve">probability </w:t>
      </w:r>
      <m:oMath>
        <m:r>
          <w:rPr>
            <w:rFonts w:ascii="Cambria Math" w:eastAsiaTheme="minorEastAsia" w:hAnsi="Cambria Math"/>
            <w:szCs w:val="24"/>
          </w:rPr>
          <m:t>ϕ</m:t>
        </m:r>
      </m:oMath>
      <w:r w:rsidR="00570027">
        <w:rPr>
          <w:rFonts w:eastAsiaTheme="minorEastAsia"/>
          <w:szCs w:val="24"/>
        </w:rPr>
        <w:t>.</w:t>
      </w:r>
      <w:r w:rsidR="00E856D1">
        <w:rPr>
          <w:rFonts w:eastAsiaTheme="minorEastAsia"/>
          <w:szCs w:val="24"/>
        </w:rPr>
        <w:t xml:space="preserve"> </w:t>
      </w:r>
      <w:r w:rsidR="008751E9">
        <w:rPr>
          <w:rFonts w:eastAsiaTheme="minorEastAsia"/>
          <w:szCs w:val="24"/>
        </w:rPr>
        <w:t>W</w:t>
      </w:r>
      <w:r w:rsidR="00B86AFD" w:rsidRPr="2E111DFB">
        <w:rPr>
          <w:rFonts w:eastAsiaTheme="minorEastAsia"/>
        </w:rPr>
        <w:t>e assumed that the number of nesting individuals that are available in the sandbank is perfectly observed</w:t>
      </w:r>
      <w:r w:rsidR="00D43293">
        <w:rPr>
          <w:rFonts w:eastAsiaTheme="minorEastAsia"/>
        </w:rPr>
        <w:t xml:space="preserve"> (i.e., there are no double counts given that individuals are not walking)</w:t>
      </w:r>
      <w:r w:rsidR="008751E9">
        <w:rPr>
          <w:rFonts w:eastAsiaTheme="minorEastAsia"/>
        </w:rPr>
        <w:t>.</w:t>
      </w:r>
      <w:r w:rsidR="00B86AFD">
        <w:rPr>
          <w:rFonts w:eastAsiaTheme="minorEastAsia"/>
        </w:rPr>
        <w:t xml:space="preserve"> </w:t>
      </w:r>
      <w:r w:rsidR="00D43293">
        <w:rPr>
          <w:rFonts w:eastAsiaTheme="minorEastAsia"/>
        </w:rPr>
        <w:t>On the other hand, t</w:t>
      </w:r>
      <w:r w:rsidR="00B86AFD" w:rsidRPr="2E111DFB">
        <w:rPr>
          <w:rFonts w:eastAsiaTheme="minorEastAsia"/>
        </w:rPr>
        <w:t xml:space="preserve">he number of walking individuals detected is composed of the true number of unique walking individuals </w:t>
      </w:r>
      <w:r w:rsidR="00D43293">
        <w:rPr>
          <w:rFonts w:eastAsiaTheme="minorEastAsia"/>
        </w:rPr>
        <w:t xml:space="preserve">that are </w:t>
      </w:r>
      <w:r w:rsidR="00B86AFD" w:rsidRPr="2E111DFB">
        <w:rPr>
          <w:rFonts w:eastAsiaTheme="minorEastAsia"/>
        </w:rPr>
        <w:t>available</w:t>
      </w:r>
      <w:r w:rsidR="00D43293">
        <w:rPr>
          <w:rFonts w:eastAsiaTheme="minorEastAsia"/>
        </w:rPr>
        <w:t xml:space="preserve"> for detection</w:t>
      </w:r>
      <w:r w:rsidR="00B86AFD" w:rsidRPr="2E111DFB">
        <w:rPr>
          <w:rFonts w:eastAsiaTheme="minorEastAsia"/>
        </w:rPr>
        <w:t xml:space="preserve"> and the number of double counts of walking individuals</w:t>
      </w:r>
      <w:r w:rsidR="005A100A">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dbl</m:t>
            </m:r>
          </m:sup>
        </m:sSubSup>
      </m:oMath>
      <w:r w:rsidR="005A100A">
        <w:rPr>
          <w:rFonts w:eastAsiaTheme="minorEastAsia"/>
        </w:rPr>
        <w:t>)</w:t>
      </w:r>
      <w:r w:rsidR="00547447">
        <w:rPr>
          <w:rFonts w:eastAsiaTheme="minorEastAsia"/>
        </w:rPr>
        <w:t>:</w:t>
      </w:r>
    </w:p>
    <w:p w14:paraId="058B53E3" w14:textId="7E61FEDB" w:rsidR="009E0886" w:rsidRDefault="00000000" w:rsidP="005F1D67">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tot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nest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walk</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nest</m:t>
              </m:r>
            </m:sup>
          </m:sSubSup>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walk</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dbl</m:t>
                  </m:r>
                </m:sup>
              </m:sSubSup>
            </m:e>
          </m:d>
        </m:oMath>
      </m:oMathPara>
    </w:p>
    <w:p w14:paraId="6C9BA37E" w14:textId="09850E09" w:rsidR="00922BB0" w:rsidRPr="00724C67" w:rsidRDefault="00FE5354" w:rsidP="005F1D67">
      <w:r>
        <w:rPr>
          <w:rFonts w:eastAsiaTheme="minorEastAsia"/>
        </w:rPr>
        <w:t xml:space="preserve">The </w:t>
      </w:r>
      <w:r w:rsidR="006C6A3F">
        <w:rPr>
          <w:rFonts w:eastAsiaTheme="minorEastAsia"/>
        </w:rPr>
        <w:t xml:space="preserve">proportion of </w:t>
      </w:r>
      <w:r w:rsidR="0013472C">
        <w:rPr>
          <w:rFonts w:eastAsiaTheme="minorEastAsia"/>
        </w:rPr>
        <w:t xml:space="preserve">walking individuals detected </w:t>
      </w:r>
      <w:r w:rsidR="00AD1C95">
        <w:rPr>
          <w:rFonts w:eastAsiaTheme="minorEastAsia"/>
        </w:rPr>
        <w:t xml:space="preserve">that correspond to double counts is determined by the double count probability </w:t>
      </w:r>
      <m:oMath>
        <m:r>
          <w:rPr>
            <w:rFonts w:ascii="Cambria Math" w:eastAsiaTheme="minorEastAsia" w:hAnsi="Cambria Math"/>
          </w:rPr>
          <m:t>ω</m:t>
        </m:r>
      </m:oMath>
      <w:r w:rsidR="00AD1C95">
        <w:rPr>
          <w:rFonts w:eastAsiaTheme="minorEastAsia"/>
        </w:rPr>
        <w:t xml:space="preserve">. </w:t>
      </w:r>
      <w:r w:rsidR="00E4048A">
        <w:rPr>
          <w:rFonts w:eastAsiaTheme="minorEastAsia"/>
        </w:rPr>
        <w:t xml:space="preserve">Finally, </w:t>
      </w:r>
      <w:r w:rsidR="00121309">
        <w:rPr>
          <w:rFonts w:eastAsiaTheme="minorEastAsia"/>
        </w:rPr>
        <w:t>w</w:t>
      </w:r>
      <w:r w:rsidR="00E4048A" w:rsidRPr="007C27BA">
        <w:t>e used vague priors for all the parameters</w:t>
      </w:r>
      <w:r w:rsidR="00E4048A">
        <w:t xml:space="preserve"> (see details in Appendix </w:t>
      </w:r>
      <w:r w:rsidR="00680C9C">
        <w:t>S</w:t>
      </w:r>
      <w:r w:rsidR="00E4048A">
        <w:t>1)</w:t>
      </w:r>
      <w:r w:rsidR="00E4048A" w:rsidRPr="008F5830">
        <w:t>.</w:t>
      </w:r>
      <w:r w:rsidR="008E3A65">
        <w:t xml:space="preserve"> </w:t>
      </w:r>
    </w:p>
    <w:p w14:paraId="634C7545" w14:textId="76381AFE" w:rsidR="000530C6" w:rsidRDefault="2E111DFB" w:rsidP="00E322C4">
      <w:r w:rsidRPr="008F618B">
        <w:t xml:space="preserve">We </w:t>
      </w:r>
      <w:r w:rsidRPr="00550EFA">
        <w:t>assessed the identifiability of the parameters under this model structure using simulation experiments (</w:t>
      </w:r>
      <w:r w:rsidR="00E3589C">
        <w:t xml:space="preserve">see </w:t>
      </w:r>
      <w:r w:rsidR="00BF4D4D">
        <w:t xml:space="preserve">tutorial in </w:t>
      </w:r>
      <w:r w:rsidR="00AD1C95" w:rsidRPr="00550EFA">
        <w:t xml:space="preserve">Appendix </w:t>
      </w:r>
      <w:r w:rsidR="00680C9C" w:rsidRPr="00550EFA">
        <w:t>S</w:t>
      </w:r>
      <w:r w:rsidR="0010668B" w:rsidRPr="00550EFA">
        <w:t>2</w:t>
      </w:r>
      <w:r w:rsidRPr="00550EFA">
        <w:t xml:space="preserve">). </w:t>
      </w:r>
      <w:r w:rsidR="008B6308" w:rsidRPr="00550EFA">
        <w:t xml:space="preserve">We conducted the analysis using </w:t>
      </w:r>
      <w:r w:rsidR="008B6308" w:rsidRPr="00550EFA">
        <w:rPr>
          <w:color w:val="000000" w:themeColor="text1"/>
        </w:rPr>
        <w:t>a two-step approach</w:t>
      </w:r>
      <w:r w:rsidR="000E36C8" w:rsidRPr="00550EFA">
        <w:rPr>
          <w:color w:val="000000" w:themeColor="text1"/>
        </w:rPr>
        <w:t xml:space="preserve"> under a Bayesian framework</w:t>
      </w:r>
      <w:r w:rsidR="0075324E" w:rsidRPr="00550EFA">
        <w:rPr>
          <w:color w:val="000000" w:themeColor="text1"/>
        </w:rPr>
        <w:t xml:space="preserve"> </w:t>
      </w:r>
      <w:r w:rsidR="004F0941">
        <w:rPr>
          <w:color w:val="000000" w:themeColor="text1"/>
        </w:rPr>
        <w:t>and the model was fitted with</w:t>
      </w:r>
      <w:r w:rsidR="004F0941" w:rsidRPr="00550EFA">
        <w:rPr>
          <w:color w:val="000000" w:themeColor="text1"/>
        </w:rPr>
        <w:t xml:space="preserve"> </w:t>
      </w:r>
      <w:r w:rsidR="0075324E" w:rsidRPr="00550EFA">
        <w:rPr>
          <w:color w:val="000000" w:themeColor="text1"/>
        </w:rPr>
        <w:t xml:space="preserve">the Nimble package </w:t>
      </w:r>
      <w:sdt>
        <w:sdtPr>
          <w:rPr>
            <w:color w:val="000000"/>
          </w:rPr>
          <w:tag w:val="MENDELEY_CITATION_v3_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"/>
          <w:id w:val="1620172696"/>
          <w:placeholder>
            <w:docPart w:val="DefaultPlaceholder_-1854013440"/>
          </w:placeholder>
        </w:sdtPr>
        <w:sdtContent>
          <w:r w:rsidR="00332894" w:rsidRPr="00332894">
            <w:rPr>
              <w:color w:val="000000"/>
            </w:rPr>
            <w:t xml:space="preserve">(de </w:t>
          </w:r>
          <w:proofErr w:type="spellStart"/>
          <w:r w:rsidR="00332894" w:rsidRPr="00332894">
            <w:rPr>
              <w:color w:val="000000"/>
            </w:rPr>
            <w:t>Valpine</w:t>
          </w:r>
          <w:proofErr w:type="spellEnd"/>
          <w:r w:rsidR="00332894" w:rsidRPr="00332894">
            <w:rPr>
              <w:color w:val="000000"/>
            </w:rPr>
            <w:t xml:space="preserve"> et al., 2017, 2024)</w:t>
          </w:r>
        </w:sdtContent>
      </w:sdt>
      <w:r w:rsidR="0075324E" w:rsidRPr="00550EFA">
        <w:rPr>
          <w:color w:val="000000" w:themeColor="text1"/>
        </w:rPr>
        <w:t xml:space="preserve"> in R </w:t>
      </w:r>
      <w:sdt>
        <w:sdtPr>
          <w:rPr>
            <w:color w:val="000000"/>
          </w:rPr>
          <w:tag w:val="MENDELEY_CITATION_v3_eyJjaXRhdGlvbklEIjoiTUVOREVMRVlfQ0lUQVRJT05fMTNlMmE1N2ItZmFiMS00YTQ4LTgxZDUtMWJjNWViNjlhMWY3IiwicHJvcGVydGllcyI6eyJub3RlSW5kZXgiOjB9LCJpc0VkaXRlZCI6ZmFsc2UsIm1hbnVhbE92ZXJyaWRlIjp7ImlzTWFudWFsbHlPdmVycmlkZGVuIjpmYWxzZSwiY2l0ZXByb2NUZXh0IjoiKFIgQ29yZSBUZWFtLCAyMDIzKSIsIm1hbnVhbE92ZXJyaWRlVGV4dCI6IiJ9LCJjaXRhdGlvbkl0ZW1zIjpbeyJpZCI6ImM3MDAxYzE0LTU2ZDMtMzY2OS05NGJiLWUyYmExYTRjMmUzYSIsIml0ZW1EYXRhIjp7InR5cGUiOiJhcnRpY2xlIiwiaWQiOiJjNzAwMWMxNC01NmQzLTM2NjktOTRiYi1lMmJhMWE0YzJlM2E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1wbGFjZSI6IlZpZW5uYSwgQXVzdHJpYSIsImNvbnRhaW5lci10aXRsZS1zaG9ydCI6IiJ9LCJpc1RlbXBvcmFyeSI6ZmFsc2V9XX0="/>
          <w:id w:val="880219128"/>
          <w:placeholder>
            <w:docPart w:val="DefaultPlaceholder_-1854013440"/>
          </w:placeholder>
        </w:sdtPr>
        <w:sdtContent>
          <w:r w:rsidR="00332894" w:rsidRPr="00332894">
            <w:rPr>
              <w:color w:val="000000"/>
            </w:rPr>
            <w:t>(R Core Team, 2023)</w:t>
          </w:r>
        </w:sdtContent>
      </w:sdt>
      <w:r w:rsidR="0075324E" w:rsidRPr="00550EFA">
        <w:rPr>
          <w:color w:val="000000" w:themeColor="text1"/>
        </w:rPr>
        <w:t>.</w:t>
      </w:r>
      <w:r w:rsidR="00DD04E0" w:rsidRPr="00550EFA">
        <w:rPr>
          <w:color w:val="000000" w:themeColor="text1"/>
        </w:rPr>
        <w:t xml:space="preserve"> </w:t>
      </w:r>
      <w:r w:rsidR="0075324E" w:rsidRPr="00550EFA">
        <w:rPr>
          <w:color w:val="000000" w:themeColor="text1"/>
        </w:rPr>
        <w:t>We</w:t>
      </w:r>
      <w:r w:rsidR="008B6308" w:rsidRPr="00550EFA">
        <w:rPr>
          <w:color w:val="000000" w:themeColor="text1"/>
        </w:rPr>
        <w:t xml:space="preserve"> first </w:t>
      </w:r>
      <w:r w:rsidR="0075324E" w:rsidRPr="00550EFA">
        <w:rPr>
          <w:color w:val="000000" w:themeColor="text1"/>
        </w:rPr>
        <w:t>estimated the</w:t>
      </w:r>
      <w:r w:rsidR="008B6308" w:rsidRPr="00550EFA">
        <w:rPr>
          <w:color w:val="000000" w:themeColor="text1"/>
        </w:rPr>
        <w:t xml:space="preserve"> parameters for the mark-resight data and then </w:t>
      </w:r>
      <w:r w:rsidR="004726F8" w:rsidRPr="00550EFA">
        <w:rPr>
          <w:color w:val="000000" w:themeColor="text1"/>
        </w:rPr>
        <w:t xml:space="preserve">used </w:t>
      </w:r>
      <w:r w:rsidR="005000B4" w:rsidRPr="00550EFA">
        <w:rPr>
          <w:color w:val="000000" w:themeColor="text1"/>
        </w:rPr>
        <w:t>random</w:t>
      </w:r>
      <w:r w:rsidR="00BE5899" w:rsidRPr="00550EFA">
        <w:rPr>
          <w:color w:val="000000" w:themeColor="text1"/>
        </w:rPr>
        <w:t xml:space="preserve"> posterior samples of </w:t>
      </w:r>
      <w:r w:rsidR="008B6308" w:rsidRPr="00550EFA">
        <w:rPr>
          <w:color w:val="000000" w:themeColor="text1"/>
        </w:rPr>
        <w:t>these estimate</w:t>
      </w:r>
      <w:r w:rsidR="0075324E" w:rsidRPr="00550EFA">
        <w:rPr>
          <w:color w:val="000000" w:themeColor="text1"/>
        </w:rPr>
        <w:t xml:space="preserve">s </w:t>
      </w:r>
      <w:r w:rsidR="00E80E5B" w:rsidRPr="00550EFA">
        <w:rPr>
          <w:color w:val="000000" w:themeColor="text1"/>
        </w:rPr>
        <w:t>to</w:t>
      </w:r>
      <w:r w:rsidR="00E80E5B" w:rsidRPr="00E80E5B">
        <w:rPr>
          <w:color w:val="000000" w:themeColor="text1"/>
        </w:rPr>
        <w:t xml:space="preserve"> model the overall counts</w:t>
      </w:r>
      <w:r w:rsidR="005000B4">
        <w:rPr>
          <w:color w:val="000000" w:themeColor="text1"/>
        </w:rPr>
        <w:t xml:space="preserve"> (see details </w:t>
      </w:r>
      <w:r w:rsidR="005000B4" w:rsidRPr="00E57DD0">
        <w:rPr>
          <w:color w:val="000000" w:themeColor="text1"/>
        </w:rPr>
        <w:t xml:space="preserve">in Appendix </w:t>
      </w:r>
      <w:r w:rsidR="00680C9C">
        <w:rPr>
          <w:color w:val="000000" w:themeColor="text1"/>
        </w:rPr>
        <w:t>S</w:t>
      </w:r>
      <w:r w:rsidR="005000B4" w:rsidRPr="00E57DD0">
        <w:rPr>
          <w:color w:val="000000" w:themeColor="text1"/>
        </w:rPr>
        <w:t>1)</w:t>
      </w:r>
      <w:r w:rsidR="008B6308" w:rsidRPr="00E57DD0">
        <w:rPr>
          <w:color w:val="000000" w:themeColor="text1"/>
        </w:rPr>
        <w:t>.</w:t>
      </w:r>
      <w:r w:rsidR="0075324E" w:rsidRPr="00E57DD0">
        <w:rPr>
          <w:color w:val="000000" w:themeColor="text1"/>
        </w:rPr>
        <w:t xml:space="preserve"> </w:t>
      </w:r>
      <w:r w:rsidR="007550B0" w:rsidRPr="00E57DD0">
        <w:t>We</w:t>
      </w:r>
      <w:r w:rsidR="007550B0">
        <w:t xml:space="preserve"> assessed model convergence by </w:t>
      </w:r>
      <w:r w:rsidR="00506F2F">
        <w:t xml:space="preserve">visual inspection of </w:t>
      </w:r>
      <w:proofErr w:type="spellStart"/>
      <w:r w:rsidR="00506F2F">
        <w:t>traceplots</w:t>
      </w:r>
      <w:proofErr w:type="spellEnd"/>
      <w:r w:rsidR="00506F2F">
        <w:t xml:space="preserve"> and using R-hat statistics </w:t>
      </w:r>
      <w:sdt>
        <w:sdtPr>
          <w:rPr>
            <w:color w:val="000000"/>
          </w:rPr>
          <w:tag w:val="MENDELEY_CITATION_v3_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"/>
          <w:id w:val="363024804"/>
          <w:placeholder>
            <w:docPart w:val="DefaultPlaceholder_-1854013440"/>
          </w:placeholder>
        </w:sdtPr>
        <w:sdtContent>
          <w:r w:rsidR="00332894" w:rsidRPr="00332894">
            <w:rPr>
              <w:rFonts w:eastAsia="Times New Roman"/>
              <w:color w:val="000000"/>
            </w:rPr>
            <w:t>(Brooks &amp; Gelman, 1998)</w:t>
          </w:r>
        </w:sdtContent>
      </w:sdt>
      <w:r w:rsidR="004107DC">
        <w:t>.</w:t>
      </w:r>
      <w:r w:rsidR="00506F2F" w:rsidRPr="00D70C44">
        <w:t xml:space="preserve"> </w:t>
      </w:r>
    </w:p>
    <w:p w14:paraId="03C5CE5B" w14:textId="77777777" w:rsidR="008B3C29" w:rsidRDefault="008B3C29" w:rsidP="005F1D67">
      <w:pPr>
        <w:rPr>
          <w:b/>
          <w:bCs/>
        </w:rPr>
      </w:pPr>
    </w:p>
    <w:p w14:paraId="51EEF160" w14:textId="7DFD918D" w:rsidR="00EF1681" w:rsidRDefault="2E111DFB" w:rsidP="005F1D67">
      <w:pPr>
        <w:rPr>
          <w:b/>
          <w:bCs/>
        </w:rPr>
      </w:pPr>
      <w:r w:rsidRPr="2E111DFB">
        <w:rPr>
          <w:b/>
          <w:bCs/>
        </w:rPr>
        <w:t>3. Results</w:t>
      </w:r>
    </w:p>
    <w:p w14:paraId="3CD7F719" w14:textId="76A71DD0" w:rsidR="00EF1681" w:rsidRDefault="2E111DFB" w:rsidP="005F1D67">
      <w:r>
        <w:t xml:space="preserve">The overall turtle counts in the </w:t>
      </w:r>
      <w:r w:rsidR="0067416D">
        <w:t xml:space="preserve">daily </w:t>
      </w:r>
      <w:r>
        <w:t>orthomosaic varied between 531 (373 individuals walking, 158 nesting) and 4,073 (1</w:t>
      </w:r>
      <w:r w:rsidR="00A229B5">
        <w:t>,</w:t>
      </w:r>
      <w:r>
        <w:t>934 walking, 2</w:t>
      </w:r>
      <w:r w:rsidR="00A229B5">
        <w:t>,</w:t>
      </w:r>
      <w:r>
        <w:t>139 nesting)</w:t>
      </w:r>
      <w:r w:rsidR="0067416D">
        <w:t xml:space="preserve">, </w:t>
      </w:r>
      <w:r>
        <w:t>resulting in a total of 26,532</w:t>
      </w:r>
      <w:r w:rsidR="0082721A">
        <w:t xml:space="preserve"> river</w:t>
      </w:r>
      <w:r>
        <w:t xml:space="preserve"> </w:t>
      </w:r>
      <w:r w:rsidR="0082721A">
        <w:t>turtle detections</w:t>
      </w:r>
      <w:r>
        <w:t xml:space="preserve"> in the 12 days</w:t>
      </w:r>
      <w:r w:rsidR="0067416D">
        <w:t xml:space="preserve"> </w:t>
      </w:r>
      <w:r>
        <w:t xml:space="preserve">(Figure </w:t>
      </w:r>
      <w:r w:rsidR="00FF4366">
        <w:t>5</w:t>
      </w:r>
      <w:r>
        <w:t>a). Out of the 1</w:t>
      </w:r>
      <w:r w:rsidR="00A229B5">
        <w:t>,</w:t>
      </w:r>
      <w:r>
        <w:t>187 individuals marked throughout the</w:t>
      </w:r>
      <w:r w:rsidR="004726F8">
        <w:t>se 12</w:t>
      </w:r>
      <w:r>
        <w:t xml:space="preserve"> </w:t>
      </w:r>
      <w:r>
        <w:lastRenderedPageBreak/>
        <w:t xml:space="preserve">days, 468 were recaptured at least once, 61 more than twice, and only 7 turtles were resighted more than three times. A total of 325 (69.4%) out of the 468 </w:t>
      </w:r>
      <w:proofErr w:type="spellStart"/>
      <w:r>
        <w:t>resightings</w:t>
      </w:r>
      <w:proofErr w:type="spellEnd"/>
      <w:r>
        <w:t xml:space="preserve"> of marked individuals occurred on the first occasion after marking (i.e., </w:t>
      </w:r>
      <w:r w:rsidR="004726F8">
        <w:t>the individual was marked at night [3 am] and resighted at sunrise [6 am] on the same day</w:t>
      </w:r>
      <w:r>
        <w:t xml:space="preserve">). The proportion of marked individuals </w:t>
      </w:r>
      <w:r w:rsidR="00FF4366">
        <w:t xml:space="preserve">detected in each day </w:t>
      </w:r>
      <w:r>
        <w:t xml:space="preserve">that </w:t>
      </w:r>
      <w:r w:rsidR="004726F8">
        <w:t>had</w:t>
      </w:r>
      <w:r>
        <w:t xml:space="preserve"> </w:t>
      </w:r>
      <w:r w:rsidR="004726F8">
        <w:t xml:space="preserve">identifiable </w:t>
      </w:r>
      <w:r w:rsidR="00D85E5E">
        <w:t>mark</w:t>
      </w:r>
      <w:r w:rsidR="004726F8">
        <w:t>s</w:t>
      </w:r>
      <w:r w:rsidR="00D85E5E">
        <w:t xml:space="preserve"> </w:t>
      </w:r>
      <w:r>
        <w:t xml:space="preserve">varied from 63.6% to 87.2%. </w:t>
      </w:r>
      <w:r w:rsidR="004726F8">
        <w:t>Finally, c</w:t>
      </w:r>
      <w:r>
        <w:t xml:space="preserve">onsidering only the marked individuals </w:t>
      </w:r>
      <w:r w:rsidR="004726F8">
        <w:t xml:space="preserve">with identifiable marks </w:t>
      </w:r>
      <w:r>
        <w:t>classified as walking, the proportion of double counts varied from 6.6% to 31.6%.</w:t>
      </w:r>
    </w:p>
    <w:p w14:paraId="1A77E667" w14:textId="0EF60704" w:rsidR="005D367A" w:rsidRDefault="002E00CA" w:rsidP="005F1D67">
      <w:r>
        <w:t>Regarding the parameters estimated in</w:t>
      </w:r>
      <w:r w:rsidR="00CA11EF">
        <w:t xml:space="preserve"> the mark-resight modelling component</w:t>
      </w:r>
      <w:r w:rsidR="00474F7E">
        <w:t xml:space="preserve"> (Figure </w:t>
      </w:r>
      <w:r w:rsidR="00D85E5E">
        <w:t>4</w:t>
      </w:r>
      <w:r w:rsidR="00474F7E">
        <w:t>)</w:t>
      </w:r>
      <w:r w:rsidR="00CA11EF">
        <w:t>, w</w:t>
      </w:r>
      <w:r w:rsidR="00C7418B">
        <w:t>e found that</w:t>
      </w:r>
      <w:r w:rsidR="00AB6FEE">
        <w:t xml:space="preserve"> the</w:t>
      </w:r>
      <w:r w:rsidR="00C7418B">
        <w:t xml:space="preserve"> probability of an individual to nest </w:t>
      </w:r>
      <w:r w:rsidR="00416023">
        <w:t>on</w:t>
      </w:r>
      <w:r w:rsidR="00C7418B">
        <w:t xml:space="preserve"> each occasion is </w:t>
      </w:r>
      <w:r w:rsidR="0068301C">
        <w:t>0.</w:t>
      </w:r>
      <w:r w:rsidR="00FE78F1">
        <w:t>369</w:t>
      </w:r>
      <w:r w:rsidR="00C7418B">
        <w:t xml:space="preserve"> (95% CI =</w:t>
      </w:r>
      <w:r w:rsidR="00FE78F1">
        <w:t xml:space="preserve"> 0.33</w:t>
      </w:r>
      <w:r w:rsidR="0082279F">
        <w:t>5</w:t>
      </w:r>
      <w:r w:rsidR="00FE78F1">
        <w:t>-</w:t>
      </w:r>
      <w:r w:rsidR="0082279F">
        <w:t>0.404</w:t>
      </w:r>
      <w:r w:rsidR="00C7418B">
        <w:t xml:space="preserve">). The probability </w:t>
      </w:r>
      <w:r w:rsidR="00CB0368">
        <w:t>of an individual that</w:t>
      </w:r>
      <w:r w:rsidR="00511CFF">
        <w:t xml:space="preserve"> </w:t>
      </w:r>
      <w:r w:rsidR="00781755">
        <w:t>was</w:t>
      </w:r>
      <w:r w:rsidR="006E1B41">
        <w:t xml:space="preserve"> </w:t>
      </w:r>
      <w:r w:rsidR="00511CFF">
        <w:t>present during the night to be available in the 6</w:t>
      </w:r>
      <w:r w:rsidR="005F6A5D">
        <w:t xml:space="preserve"> </w:t>
      </w:r>
      <w:r w:rsidR="00511CFF">
        <w:t>am flight</w:t>
      </w:r>
      <w:r w:rsidR="0082279F">
        <w:t xml:space="preserve">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1</m:t>
            </m:r>
          </m:sub>
        </m:sSub>
      </m:oMath>
      <w:r w:rsidR="0082279F">
        <w:t>)</w:t>
      </w:r>
      <w:r w:rsidR="00511CFF">
        <w:t xml:space="preserve"> was estimated as </w:t>
      </w:r>
      <w:r w:rsidR="0082279F">
        <w:t>0.</w:t>
      </w:r>
      <w:r w:rsidR="007972D7">
        <w:t>353</w:t>
      </w:r>
      <w:r w:rsidR="00511CFF">
        <w:t xml:space="preserve"> (95% CI =</w:t>
      </w:r>
      <w:r w:rsidR="007972D7">
        <w:t>0.318-0.389</w:t>
      </w:r>
      <w:r w:rsidR="00511CFF">
        <w:t>)</w:t>
      </w:r>
      <w:r w:rsidR="00AB6FEE">
        <w:t xml:space="preserve">. </w:t>
      </w:r>
      <w:r w:rsidR="005F6A5D">
        <w:t>On the other hand, a</w:t>
      </w:r>
      <w:r w:rsidR="00511CFF">
        <w:t xml:space="preserve">n individual that was marked and </w:t>
      </w:r>
      <w:r w:rsidR="00855700">
        <w:t xml:space="preserve">did not nest yet </w:t>
      </w:r>
      <w:r w:rsidR="0003023A">
        <w:t>in one day</w:t>
      </w:r>
      <w:r w:rsidR="0082279F">
        <w:t xml:space="preserve"> </w:t>
      </w:r>
      <w:r w:rsidR="00855700">
        <w:t xml:space="preserve">had a probability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2</m:t>
            </m:r>
          </m:sub>
        </m:sSub>
      </m:oMath>
      <w:r w:rsidR="0003023A">
        <w:rPr>
          <w:rFonts w:eastAsiaTheme="minorEastAsia"/>
          <w:color w:val="000000" w:themeColor="text1"/>
        </w:rPr>
        <w:t xml:space="preserve"> </w:t>
      </w:r>
      <w:r w:rsidR="00855700">
        <w:t xml:space="preserve">of </w:t>
      </w:r>
      <w:r w:rsidR="004F287A">
        <w:t>0.118</w:t>
      </w:r>
      <w:r w:rsidR="00140875">
        <w:t xml:space="preserve"> </w:t>
      </w:r>
      <w:r w:rsidR="00855700">
        <w:t>(95% CI =</w:t>
      </w:r>
      <w:r w:rsidR="004F287A">
        <w:t xml:space="preserve"> 0.096-0.141</w:t>
      </w:r>
      <w:r w:rsidR="00855700">
        <w:t xml:space="preserve">) to be available in </w:t>
      </w:r>
      <w:r w:rsidR="004A55C3">
        <w:t>a</w:t>
      </w:r>
      <w:r w:rsidR="0003023A">
        <w:t xml:space="preserve"> following day</w:t>
      </w:r>
      <w:r w:rsidR="00855700">
        <w:t>.</w:t>
      </w:r>
      <w:r w:rsidR="00CA11EF">
        <w:t xml:space="preserve"> </w:t>
      </w:r>
      <w:r w:rsidR="005D367A">
        <w:t xml:space="preserve">The estimated proportion of double counts for the walking individuals </w:t>
      </w:r>
      <w:r w:rsidR="0055531F">
        <w:t>(</w:t>
      </w:r>
      <m:oMath>
        <m:r>
          <w:rPr>
            <w:rFonts w:ascii="Cambria Math" w:hAnsi="Cambria Math"/>
          </w:rPr>
          <m:t>ω</m:t>
        </m:r>
      </m:oMath>
      <w:r w:rsidR="0055531F">
        <w:t xml:space="preserve">) </w:t>
      </w:r>
      <w:r w:rsidR="005D367A">
        <w:t xml:space="preserve">was </w:t>
      </w:r>
      <w:r w:rsidR="000758E2">
        <w:t>0.197</w:t>
      </w:r>
      <w:r w:rsidR="005D367A">
        <w:t xml:space="preserve"> (95% CI =</w:t>
      </w:r>
      <w:r w:rsidR="000758E2">
        <w:t xml:space="preserve"> 0.157-0.241</w:t>
      </w:r>
      <w:r w:rsidR="005D367A">
        <w:t xml:space="preserve">) while </w:t>
      </w:r>
      <w:r w:rsidR="006B1A07">
        <w:t xml:space="preserve">the probability of identifying the symbol of </w:t>
      </w:r>
      <w:r w:rsidR="00474F7E">
        <w:t>a</w:t>
      </w:r>
      <w:r w:rsidR="006B1A07">
        <w:t xml:space="preserve"> marked individual </w:t>
      </w:r>
      <w:r w:rsidR="00007F92">
        <w:t>(</w:t>
      </w:r>
      <m:oMath>
        <m:r>
          <w:rPr>
            <w:rFonts w:ascii="Cambria Math" w:hAnsi="Cambria Math"/>
          </w:rPr>
          <m:t>δ</m:t>
        </m:r>
      </m:oMath>
      <w:r w:rsidR="00007F92">
        <w:t xml:space="preserve">) </w:t>
      </w:r>
      <w:r w:rsidR="006B1A07">
        <w:t>was</w:t>
      </w:r>
      <w:r w:rsidR="006E1B41">
        <w:t xml:space="preserve"> </w:t>
      </w:r>
      <w:r w:rsidR="000758E2">
        <w:t>0.</w:t>
      </w:r>
      <w:r w:rsidR="00474F7E">
        <w:t>777</w:t>
      </w:r>
      <w:r w:rsidR="000758E2">
        <w:t xml:space="preserve"> (95% CI = 0.</w:t>
      </w:r>
      <w:r w:rsidR="00E97BEA">
        <w:t>745</w:t>
      </w:r>
      <w:r w:rsidR="000758E2">
        <w:t>-</w:t>
      </w:r>
      <w:r w:rsidR="00E97BEA">
        <w:t>0.807</w:t>
      </w:r>
      <w:r w:rsidR="000758E2">
        <w:t>)</w:t>
      </w:r>
      <w:r w:rsidR="006B1A07">
        <w:t>.</w:t>
      </w:r>
    </w:p>
    <w:p w14:paraId="15D568B0" w14:textId="77777777" w:rsidR="00322714" w:rsidRDefault="00322714" w:rsidP="005F1D67"/>
    <w:p w14:paraId="00AFA986" w14:textId="2D5D1C40" w:rsidR="00322714" w:rsidRDefault="007954AE" w:rsidP="00322714">
      <w:pPr>
        <w:keepNext/>
      </w:pPr>
      <w:r>
        <w:rPr>
          <w:noProof/>
        </w:rPr>
        <w:drawing>
          <wp:inline distT="0" distB="0" distL="0" distR="0" wp14:anchorId="6D70FB10" wp14:editId="2E110110">
            <wp:extent cx="4563374" cy="2739685"/>
            <wp:effectExtent l="0" t="0" r="8890" b="3810"/>
            <wp:docPr id="1838619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322" cy="2742655"/>
                    </a:xfrm>
                    <a:prstGeom prst="rect">
                      <a:avLst/>
                    </a:prstGeom>
                    <a:noFill/>
                    <a:ln>
                      <a:noFill/>
                    </a:ln>
                  </pic:spPr>
                </pic:pic>
              </a:graphicData>
            </a:graphic>
          </wp:inline>
        </w:drawing>
      </w:r>
    </w:p>
    <w:p w14:paraId="27291FAC" w14:textId="7B78B212" w:rsidR="00362CD8" w:rsidRPr="00322714" w:rsidRDefault="00322714" w:rsidP="00322714">
      <w:pPr>
        <w:pStyle w:val="Caption"/>
        <w:rPr>
          <w:b/>
          <w:bCs/>
        </w:rPr>
      </w:pPr>
      <w:r w:rsidRPr="00322714">
        <w:rPr>
          <w:b/>
          <w:bCs/>
        </w:rPr>
        <w:t xml:space="preserve">Figure </w:t>
      </w:r>
      <w:r w:rsidRPr="00322714">
        <w:rPr>
          <w:b/>
          <w:bCs/>
        </w:rPr>
        <w:fldChar w:fldCharType="begin"/>
      </w:r>
      <w:r w:rsidRPr="00322714">
        <w:rPr>
          <w:b/>
          <w:bCs/>
        </w:rPr>
        <w:instrText xml:space="preserve"> SEQ Figure \* ARABIC </w:instrText>
      </w:r>
      <w:r w:rsidRPr="00322714">
        <w:rPr>
          <w:b/>
          <w:bCs/>
        </w:rPr>
        <w:fldChar w:fldCharType="separate"/>
      </w:r>
      <w:r w:rsidRPr="00322714">
        <w:rPr>
          <w:b/>
          <w:bCs/>
          <w:noProof/>
        </w:rPr>
        <w:t>4</w:t>
      </w:r>
      <w:r w:rsidRPr="00322714">
        <w:rPr>
          <w:b/>
          <w:bCs/>
        </w:rPr>
        <w:fldChar w:fldCharType="end"/>
      </w:r>
      <w:r w:rsidRPr="00322714">
        <w:rPr>
          <w:b/>
          <w:bCs/>
        </w:rPr>
        <w:t>.</w:t>
      </w:r>
      <w:r>
        <w:rPr>
          <w:b/>
          <w:bCs/>
        </w:rPr>
        <w:t xml:space="preserve"> </w:t>
      </w:r>
      <w:r w:rsidRPr="00322714">
        <w:rPr>
          <w:b/>
          <w:bCs/>
        </w:rPr>
        <w:t xml:space="preserve"> </w:t>
      </w:r>
      <w:r w:rsidRPr="2E111DFB">
        <w:rPr>
          <w:color w:val="auto"/>
        </w:rPr>
        <w:t>Posterior distribution of the probabilities estimated from the mark-resight data</w:t>
      </w:r>
      <w:r>
        <w:rPr>
          <w:color w:val="auto"/>
        </w:rPr>
        <w:t xml:space="preserve"> </w:t>
      </w:r>
      <w:r w:rsidRPr="2E111DFB">
        <w:rPr>
          <w:color w:val="auto"/>
        </w:rPr>
        <w:t xml:space="preserve">in drone orthomosaics of Giant South American River Turtles </w:t>
      </w:r>
      <w:r w:rsidR="00D45012">
        <w:rPr>
          <w:color w:val="auto"/>
        </w:rPr>
        <w:t>(</w:t>
      </w:r>
      <w:proofErr w:type="spellStart"/>
      <w:r w:rsidR="00D45012" w:rsidRPr="00D45012">
        <w:rPr>
          <w:i/>
          <w:iCs w:val="0"/>
          <w:color w:val="auto"/>
        </w:rPr>
        <w:t>Podocnemis</w:t>
      </w:r>
      <w:proofErr w:type="spellEnd"/>
      <w:r w:rsidR="00D45012" w:rsidRPr="00D45012">
        <w:rPr>
          <w:i/>
          <w:iCs w:val="0"/>
          <w:color w:val="auto"/>
        </w:rPr>
        <w:t xml:space="preserve"> expansa</w:t>
      </w:r>
      <w:r w:rsidR="00D45012">
        <w:rPr>
          <w:color w:val="auto"/>
        </w:rPr>
        <w:t xml:space="preserve">) </w:t>
      </w:r>
      <w:r w:rsidRPr="2E111DFB">
        <w:rPr>
          <w:color w:val="auto"/>
        </w:rPr>
        <w:t xml:space="preserve">during a mass nesting event in the </w:t>
      </w:r>
      <w:proofErr w:type="spellStart"/>
      <w:r w:rsidRPr="2E111DFB">
        <w:rPr>
          <w:color w:val="auto"/>
        </w:rPr>
        <w:t>Guaporé</w:t>
      </w:r>
      <w:proofErr w:type="spellEnd"/>
      <w:r w:rsidR="00E222B8">
        <w:rPr>
          <w:color w:val="auto"/>
        </w:rPr>
        <w:t>/</w:t>
      </w:r>
      <w:proofErr w:type="spellStart"/>
      <w:r w:rsidR="00E222B8">
        <w:rPr>
          <w:color w:val="auto"/>
        </w:rPr>
        <w:t>Iténez</w:t>
      </w:r>
      <w:proofErr w:type="spellEnd"/>
      <w:r w:rsidRPr="2E111DFB">
        <w:rPr>
          <w:color w:val="auto"/>
        </w:rPr>
        <w:t xml:space="preserve"> River (Amazonia).</w:t>
      </w:r>
      <w:r w:rsidR="009F2AA6">
        <w:rPr>
          <w:color w:val="auto"/>
        </w:rPr>
        <w:t xml:space="preserve"> </w:t>
      </w:r>
      <w:r w:rsidR="004F699A">
        <w:rPr>
          <w:color w:val="auto"/>
        </w:rPr>
        <w:t xml:space="preserve">Availability[1] refers to individuals that were </w:t>
      </w:r>
      <w:r w:rsidR="006F5B4A">
        <w:rPr>
          <w:color w:val="auto"/>
        </w:rPr>
        <w:t xml:space="preserve">present in the sandbank during the night that were still available </w:t>
      </w:r>
      <w:r w:rsidR="003E39C7">
        <w:rPr>
          <w:color w:val="auto"/>
        </w:rPr>
        <w:t xml:space="preserve">in the </w:t>
      </w:r>
      <w:r w:rsidR="004F0941">
        <w:rPr>
          <w:color w:val="auto"/>
        </w:rPr>
        <w:t xml:space="preserve">sunrise </w:t>
      </w:r>
      <w:r w:rsidR="008E0312">
        <w:rPr>
          <w:color w:val="auto"/>
        </w:rPr>
        <w:t xml:space="preserve">drone </w:t>
      </w:r>
      <w:r w:rsidR="003E39C7">
        <w:rPr>
          <w:color w:val="auto"/>
        </w:rPr>
        <w:t>flight</w:t>
      </w:r>
      <w:r w:rsidR="0029754B">
        <w:rPr>
          <w:color w:val="auto"/>
        </w:rPr>
        <w:t xml:space="preserve">. </w:t>
      </w:r>
      <w:r w:rsidR="0029754B">
        <w:rPr>
          <w:color w:val="auto"/>
        </w:rPr>
        <w:lastRenderedPageBreak/>
        <w:t>Availability</w:t>
      </w:r>
      <w:r w:rsidR="003E39C7">
        <w:rPr>
          <w:color w:val="auto"/>
        </w:rPr>
        <w:t xml:space="preserve">[2] </w:t>
      </w:r>
      <w:r w:rsidR="0029754B">
        <w:rPr>
          <w:color w:val="auto"/>
        </w:rPr>
        <w:t>is</w:t>
      </w:r>
      <w:r w:rsidR="003E39C7">
        <w:rPr>
          <w:color w:val="auto"/>
        </w:rPr>
        <w:t xml:space="preserve"> the probability of an individuals that </w:t>
      </w:r>
      <w:r w:rsidR="00D32AE3">
        <w:rPr>
          <w:color w:val="auto"/>
        </w:rPr>
        <w:t xml:space="preserve">used the sandbank in </w:t>
      </w:r>
      <w:r w:rsidR="008E0312">
        <w:rPr>
          <w:color w:val="auto"/>
        </w:rPr>
        <w:t xml:space="preserve">a </w:t>
      </w:r>
      <w:r w:rsidR="00D32AE3">
        <w:rPr>
          <w:color w:val="auto"/>
        </w:rPr>
        <w:t xml:space="preserve">previous day to be available </w:t>
      </w:r>
      <w:r w:rsidR="008E0312">
        <w:rPr>
          <w:color w:val="auto"/>
        </w:rPr>
        <w:t xml:space="preserve">during the flight </w:t>
      </w:r>
      <w:r w:rsidR="00D32AE3">
        <w:rPr>
          <w:color w:val="auto"/>
        </w:rPr>
        <w:t>in following days.</w:t>
      </w:r>
    </w:p>
    <w:p w14:paraId="3741E19E" w14:textId="77777777" w:rsidR="00322714" w:rsidRPr="00322714" w:rsidRDefault="00322714" w:rsidP="00322714"/>
    <w:p w14:paraId="5B776CDE" w14:textId="6F9A9074" w:rsidR="002E6567" w:rsidRDefault="00CA11EF" w:rsidP="009F3533">
      <w:r>
        <w:t xml:space="preserve">For the </w:t>
      </w:r>
      <w:r w:rsidR="007C1CA8">
        <w:t xml:space="preserve">overall counts, </w:t>
      </w:r>
      <w:r w:rsidR="002E0058">
        <w:t>t</w:t>
      </w:r>
      <w:r w:rsidR="00AB1FE4">
        <w:t xml:space="preserve">he </w:t>
      </w:r>
      <w:r w:rsidR="002E0058">
        <w:t xml:space="preserve">estimated </w:t>
      </w:r>
      <w:r w:rsidR="00AB1FE4">
        <w:t xml:space="preserve">number of </w:t>
      </w:r>
      <w:r w:rsidR="00F034E3">
        <w:t xml:space="preserve">new </w:t>
      </w:r>
      <w:r w:rsidR="00AB1FE4">
        <w:t>individuals</w:t>
      </w:r>
      <w:r w:rsidR="00F034E3">
        <w:t xml:space="preserve"> entering the population</w:t>
      </w:r>
      <w:r w:rsidR="00AB1FE4">
        <w:t xml:space="preserve"> </w:t>
      </w:r>
      <w:r w:rsidR="00F034E3">
        <w:t xml:space="preserve">per day </w:t>
      </w:r>
      <w:r w:rsidR="00AB1FE4">
        <w:t xml:space="preserve">varied between </w:t>
      </w:r>
      <w:r w:rsidR="00D5056D">
        <w:t>19</w:t>
      </w:r>
      <w:r w:rsidR="00AB1FE4">
        <w:t xml:space="preserve"> (95% CI = </w:t>
      </w:r>
      <w:r w:rsidR="003B1A68">
        <w:t>0-70</w:t>
      </w:r>
      <w:r w:rsidR="00AB1FE4">
        <w:t xml:space="preserve">) and </w:t>
      </w:r>
      <w:r w:rsidR="003B1A68">
        <w:t>9,691</w:t>
      </w:r>
      <w:r w:rsidR="00AB1FE4">
        <w:t xml:space="preserve"> (95% CI = </w:t>
      </w:r>
      <w:r w:rsidR="003B1A68">
        <w:t>8,429-11,119</w:t>
      </w:r>
      <w:r w:rsidR="00AB1FE4">
        <w:t>)</w:t>
      </w:r>
      <w:r w:rsidR="00B45B08">
        <w:t xml:space="preserve"> (Figure </w:t>
      </w:r>
      <w:r w:rsidR="00A32192">
        <w:t>5b</w:t>
      </w:r>
      <w:r w:rsidR="00B45B08">
        <w:t>)</w:t>
      </w:r>
      <w:r w:rsidR="00F034E3">
        <w:t xml:space="preserve">. </w:t>
      </w:r>
      <w:r w:rsidR="001C611A">
        <w:t xml:space="preserve">We observed a general increase in the </w:t>
      </w:r>
      <w:r w:rsidR="00622F27">
        <w:t xml:space="preserve">daily population size throughout the days from around </w:t>
      </w:r>
      <w:r w:rsidR="00055226">
        <w:t>3</w:t>
      </w:r>
      <w:r w:rsidR="003F385E">
        <w:t>,000</w:t>
      </w:r>
      <w:r w:rsidR="00055226">
        <w:t xml:space="preserve"> to around 14</w:t>
      </w:r>
      <w:r w:rsidR="005F6A5D">
        <w:t>,000</w:t>
      </w:r>
      <w:r w:rsidR="00A32192">
        <w:t xml:space="preserve"> (Figure 5c)</w:t>
      </w:r>
      <w:r w:rsidR="00055226">
        <w:t>.</w:t>
      </w:r>
      <w:r w:rsidR="002E0058">
        <w:t xml:space="preserve"> </w:t>
      </w:r>
      <w:r w:rsidR="00567ACA">
        <w:t>T</w:t>
      </w:r>
      <w:r w:rsidR="002E0058">
        <w:t>he total number of female turtles that used the sandbank during the 12 days was estimated to be 41,377 (95% CI = 37,246-46,026).</w:t>
      </w:r>
      <w:r w:rsidR="00DD55BA">
        <w:t xml:space="preserve"> </w:t>
      </w:r>
      <w:r w:rsidR="00056506">
        <w:t>For comparison</w:t>
      </w:r>
      <w:r w:rsidR="00202A3C">
        <w:t xml:space="preserve">, we </w:t>
      </w:r>
      <w:r w:rsidR="00056506">
        <w:t>estimate</w:t>
      </w:r>
      <w:r w:rsidR="00E43CEB">
        <w:t xml:space="preserve"> total</w:t>
      </w:r>
      <w:r w:rsidR="00DD55BA">
        <w:t xml:space="preserve"> abundance</w:t>
      </w:r>
      <w:r w:rsidR="00202A3C">
        <w:t xml:space="preserve"> with a simpler model for the orthomosaic counts</w:t>
      </w:r>
      <w:r w:rsidR="00B9316D">
        <w:t xml:space="preserve">. For this, we </w:t>
      </w:r>
      <w:r w:rsidR="00B56269">
        <w:t xml:space="preserve">first </w:t>
      </w:r>
      <w:r w:rsidR="00202A3C">
        <w:t xml:space="preserve">estimated a single detection probability using the proportion of marked individuals at each day that appeared in the </w:t>
      </w:r>
      <w:r w:rsidR="00056506">
        <w:t>ortho</w:t>
      </w:r>
      <w:r w:rsidR="00202A3C">
        <w:t xml:space="preserve">mosaic </w:t>
      </w:r>
      <w:r w:rsidR="00B9316D">
        <w:t xml:space="preserve">and </w:t>
      </w:r>
      <w:r w:rsidR="00056506">
        <w:t xml:space="preserve">the </w:t>
      </w:r>
      <w:r w:rsidR="00B35658">
        <w:t xml:space="preserve">proportion of double counts for all detected turtles (not differentiating walking from nesting individuals). Then, we adjusted the daily counts </w:t>
      </w:r>
      <w:r w:rsidR="00767E9D">
        <w:t>for these two detection errors and</w:t>
      </w:r>
      <w:r w:rsidR="00202A3C">
        <w:t xml:space="preserve"> summed them up to get an estimate of the total abundance. </w:t>
      </w:r>
      <w:r w:rsidR="00767E9D">
        <w:t>Note that t</w:t>
      </w:r>
      <w:r w:rsidR="00202A3C">
        <w:t xml:space="preserve">his approach does not take into account the temporal dynamics of the individuals, </w:t>
      </w:r>
      <w:r w:rsidR="00F460A5">
        <w:t xml:space="preserve">the individual states (nesting or walking), </w:t>
      </w:r>
      <w:r w:rsidR="00515066">
        <w:t xml:space="preserve">and </w:t>
      </w:r>
      <w:r w:rsidR="00202A3C">
        <w:t xml:space="preserve">the unidentified marks. </w:t>
      </w:r>
      <w:r w:rsidR="00056506">
        <w:t xml:space="preserve">As expected, this </w:t>
      </w:r>
      <w:r w:rsidR="00767E9D">
        <w:t>resulted in a</w:t>
      </w:r>
      <w:r w:rsidR="00DD55BA">
        <w:t xml:space="preserve"> much higher</w:t>
      </w:r>
      <w:r w:rsidR="00767E9D">
        <w:t xml:space="preserve"> estimate </w:t>
      </w:r>
      <w:r w:rsidR="00DD55BA">
        <w:t xml:space="preserve">of </w:t>
      </w:r>
      <w:r w:rsidR="00057AF2">
        <w:t xml:space="preserve">total abundance </w:t>
      </w:r>
      <w:r w:rsidR="00DD55BA">
        <w:t>of</w:t>
      </w:r>
      <w:r w:rsidR="00057AF2">
        <w:t xml:space="preserve"> </w:t>
      </w:r>
      <w:r w:rsidR="009045B8">
        <w:t>78,879</w:t>
      </w:r>
      <w:r w:rsidR="00057AF2">
        <w:t xml:space="preserve"> individuals (</w:t>
      </w:r>
      <w:r w:rsidR="006F2253">
        <w:t>71,708</w:t>
      </w:r>
      <w:r w:rsidR="00057AF2">
        <w:t xml:space="preserve"> – </w:t>
      </w:r>
      <w:r w:rsidR="006F2253">
        <w:t>86,993</w:t>
      </w:r>
      <w:r w:rsidR="00057AF2">
        <w:t xml:space="preserve">). </w:t>
      </w:r>
    </w:p>
    <w:p w14:paraId="3E99788F" w14:textId="66C47198" w:rsidR="00E41C36" w:rsidRPr="00B56269" w:rsidRDefault="002F60FF" w:rsidP="009F3533">
      <w:r w:rsidRPr="00B56269">
        <w:t xml:space="preserve">In addition to the </w:t>
      </w:r>
      <w:r w:rsidR="008F3D5A" w:rsidRPr="00B56269">
        <w:t>comparison between different models for the orthomosaic counts</w:t>
      </w:r>
      <w:r w:rsidR="00517D23" w:rsidRPr="00B56269">
        <w:t>,</w:t>
      </w:r>
      <w:r w:rsidR="008F3D5A" w:rsidRPr="00B56269">
        <w:t xml:space="preserve"> we also </w:t>
      </w:r>
      <w:r w:rsidR="00466FB3" w:rsidRPr="00B56269">
        <w:t xml:space="preserve">compare our results to </w:t>
      </w:r>
      <w:r w:rsidR="008F3D5A" w:rsidRPr="00B56269">
        <w:t>visual ground counts</w:t>
      </w:r>
      <w:r w:rsidR="008F5D1C" w:rsidRPr="00B56269">
        <w:t xml:space="preserve">. The </w:t>
      </w:r>
      <w:r w:rsidR="00517D23" w:rsidRPr="00B56269">
        <w:t xml:space="preserve">visual ground counts </w:t>
      </w:r>
      <w:r w:rsidR="009C37C8" w:rsidRPr="00B56269">
        <w:t xml:space="preserve">were </w:t>
      </w:r>
      <w:r w:rsidR="00517D23" w:rsidRPr="00B56269">
        <w:t xml:space="preserve">conducted </w:t>
      </w:r>
      <w:r w:rsidR="009C37C8" w:rsidRPr="00B56269">
        <w:t xml:space="preserve">simultaneously to the drone flights (6 am) </w:t>
      </w:r>
      <w:r w:rsidR="00035A0E" w:rsidRPr="00B56269">
        <w:t>by</w:t>
      </w:r>
      <w:r w:rsidR="00517D23" w:rsidRPr="00B56269">
        <w:t xml:space="preserve"> three</w:t>
      </w:r>
      <w:r w:rsidR="00E90B44" w:rsidRPr="00B56269">
        <w:t xml:space="preserve"> independent observers who</w:t>
      </w:r>
      <w:r w:rsidR="008F5D1C" w:rsidRPr="00B56269">
        <w:t xml:space="preserve"> were </w:t>
      </w:r>
      <w:r w:rsidR="00035A0E" w:rsidRPr="00B56269">
        <w:t xml:space="preserve">located </w:t>
      </w:r>
      <w:r w:rsidR="00E41C36" w:rsidRPr="00B56269">
        <w:t>at the highest point of view of</w:t>
      </w:r>
      <w:r w:rsidR="00517D23" w:rsidRPr="00B56269">
        <w:t xml:space="preserve"> the sandbank</w:t>
      </w:r>
      <w:r w:rsidR="00A11426" w:rsidRPr="00B56269">
        <w:t>.</w:t>
      </w:r>
      <w:r w:rsidR="00C334BE" w:rsidRPr="00B56269">
        <w:t xml:space="preserve"> </w:t>
      </w:r>
      <w:r w:rsidR="009C37C8" w:rsidRPr="00B56269">
        <w:t xml:space="preserve">The </w:t>
      </w:r>
      <w:r w:rsidR="004D5597" w:rsidRPr="00B56269">
        <w:t xml:space="preserve">mean </w:t>
      </w:r>
      <w:r w:rsidR="009C37C8" w:rsidRPr="00B56269">
        <w:t>count</w:t>
      </w:r>
      <w:r w:rsidR="004D5597" w:rsidRPr="00B56269">
        <w:t xml:space="preserve"> per day</w:t>
      </w:r>
      <w:r w:rsidR="009C37C8" w:rsidRPr="00B56269">
        <w:t xml:space="preserve"> varied from </w:t>
      </w:r>
      <w:r w:rsidR="00AE7FAB" w:rsidRPr="00B56269">
        <w:t>656</w:t>
      </w:r>
      <w:r w:rsidR="00C11498" w:rsidRPr="00B56269">
        <w:t xml:space="preserve"> to 2</w:t>
      </w:r>
      <w:r w:rsidR="00F40E10" w:rsidRPr="00B56269">
        <w:t>,</w:t>
      </w:r>
      <w:r w:rsidR="00C11498" w:rsidRPr="00B56269">
        <w:t xml:space="preserve">257 </w:t>
      </w:r>
      <w:r w:rsidR="00BD36EF" w:rsidRPr="00B56269">
        <w:t xml:space="preserve">summing to </w:t>
      </w:r>
      <w:r w:rsidR="004D5597" w:rsidRPr="00B56269">
        <w:t>15,955 individuals throughout the 12 days of survey</w:t>
      </w:r>
      <w:r w:rsidR="00BD36EF" w:rsidRPr="00B56269">
        <w:t xml:space="preserve">. </w:t>
      </w:r>
      <w:r w:rsidR="00670749" w:rsidRPr="00B56269">
        <w:t xml:space="preserve">In comparison to the </w:t>
      </w:r>
      <w:r w:rsidR="008F5D1C" w:rsidRPr="00B56269">
        <w:t>orthomosaic</w:t>
      </w:r>
      <w:r w:rsidR="00407ED2" w:rsidRPr="00B56269">
        <w:t xml:space="preserve"> counts, t</w:t>
      </w:r>
      <w:r w:rsidR="004D5597" w:rsidRPr="00B56269">
        <w:t>he ground counts</w:t>
      </w:r>
      <w:r w:rsidR="00C11498" w:rsidRPr="00B56269">
        <w:t xml:space="preserve"> were generally </w:t>
      </w:r>
      <w:r w:rsidR="00BD36EF" w:rsidRPr="00B56269">
        <w:t xml:space="preserve">lower than the </w:t>
      </w:r>
      <w:r w:rsidR="00816482" w:rsidRPr="00B56269">
        <w:t xml:space="preserve">total </w:t>
      </w:r>
      <w:r w:rsidR="00BD36EF" w:rsidRPr="00B56269">
        <w:t>drone</w:t>
      </w:r>
      <w:r w:rsidR="004D5597" w:rsidRPr="00B56269">
        <w:t xml:space="preserve"> </w:t>
      </w:r>
      <w:r w:rsidR="00816482" w:rsidRPr="00B56269">
        <w:t>counts</w:t>
      </w:r>
      <w:r w:rsidR="00233B39" w:rsidRPr="00B56269">
        <w:t xml:space="preserve">, </w:t>
      </w:r>
      <w:r w:rsidR="00816482" w:rsidRPr="00B56269">
        <w:t xml:space="preserve">except </w:t>
      </w:r>
      <w:r w:rsidR="00233B39" w:rsidRPr="00B56269">
        <w:t>on</w:t>
      </w:r>
      <w:r w:rsidR="00816482" w:rsidRPr="00B56269">
        <w:t xml:space="preserve"> the day with </w:t>
      </w:r>
      <w:r w:rsidR="00AC695B" w:rsidRPr="00B56269">
        <w:t xml:space="preserve">the </w:t>
      </w:r>
      <w:r w:rsidR="00233B39" w:rsidRPr="00B56269">
        <w:t>fewest</w:t>
      </w:r>
      <w:r w:rsidR="00AC695B" w:rsidRPr="00B56269">
        <w:t xml:space="preserve"> number of</w:t>
      </w:r>
      <w:r w:rsidR="00816482" w:rsidRPr="00B56269">
        <w:t xml:space="preserve"> turtles </w:t>
      </w:r>
      <w:r w:rsidR="00233B39" w:rsidRPr="00B56269">
        <w:t>o</w:t>
      </w:r>
      <w:r w:rsidR="00816482" w:rsidRPr="00B56269">
        <w:t>n the sandbank</w:t>
      </w:r>
      <w:r w:rsidR="00233B39" w:rsidRPr="00B56269">
        <w:t xml:space="preserve"> (Fig</w:t>
      </w:r>
      <w:r w:rsidR="0044378F" w:rsidRPr="00B56269">
        <w:t xml:space="preserve"> </w:t>
      </w:r>
      <w:r w:rsidR="00233B39" w:rsidRPr="00B56269">
        <w:t>S1</w:t>
      </w:r>
      <w:r w:rsidR="0044378F" w:rsidRPr="00B56269">
        <w:t>a</w:t>
      </w:r>
      <w:r w:rsidR="00233B39" w:rsidRPr="00B56269">
        <w:t xml:space="preserve">). </w:t>
      </w:r>
      <w:r w:rsidR="008F5D1C" w:rsidRPr="00B56269">
        <w:t>Critically, t</w:t>
      </w:r>
      <w:r w:rsidR="00407ED2" w:rsidRPr="00B56269">
        <w:t>he difference between the two methods increas</w:t>
      </w:r>
      <w:r w:rsidR="006E0A26" w:rsidRPr="00B56269">
        <w:t>e</w:t>
      </w:r>
      <w:r w:rsidR="008F5D1C" w:rsidRPr="00B56269">
        <w:t>d</w:t>
      </w:r>
      <w:r w:rsidR="00407ED2" w:rsidRPr="00B56269">
        <w:t xml:space="preserve"> with the </w:t>
      </w:r>
      <w:r w:rsidR="00EC19EC" w:rsidRPr="00B56269">
        <w:t xml:space="preserve">estimated </w:t>
      </w:r>
      <w:r w:rsidR="00407ED2" w:rsidRPr="00B56269">
        <w:t>turtle abundance (Fig S1</w:t>
      </w:r>
      <w:r w:rsidR="0044378F" w:rsidRPr="00B56269">
        <w:t>b</w:t>
      </w:r>
      <w:r w:rsidR="00407ED2" w:rsidRPr="00B56269">
        <w:t>)</w:t>
      </w:r>
      <w:r w:rsidR="0044378F" w:rsidRPr="00B56269">
        <w:t xml:space="preserve">, </w:t>
      </w:r>
      <w:r w:rsidR="00EC19EC" w:rsidRPr="00B56269">
        <w:t>suggesting</w:t>
      </w:r>
      <w:r w:rsidR="0044378F" w:rsidRPr="00B56269">
        <w:t xml:space="preserve"> that </w:t>
      </w:r>
      <w:r w:rsidR="00285C0C" w:rsidRPr="00B56269">
        <w:t>a</w:t>
      </w:r>
      <w:r w:rsidR="006A043E" w:rsidRPr="00B56269">
        <w:t xml:space="preserve"> </w:t>
      </w:r>
      <w:r w:rsidR="00285C0C" w:rsidRPr="00B56269">
        <w:t>greater</w:t>
      </w:r>
      <w:r w:rsidR="006A043E" w:rsidRPr="00B56269">
        <w:t xml:space="preserve"> number of individuals</w:t>
      </w:r>
      <w:r w:rsidR="006E0A26" w:rsidRPr="00B56269">
        <w:t xml:space="preserve"> on the sandbank</w:t>
      </w:r>
      <w:r w:rsidR="00285C0C" w:rsidRPr="00B56269">
        <w:t xml:space="preserve"> </w:t>
      </w:r>
      <w:r w:rsidR="00466FB3" w:rsidRPr="00B56269">
        <w:t xml:space="preserve">often leads to greater obstruction </w:t>
      </w:r>
      <w:r w:rsidR="00FD0AB1">
        <w:t>from a</w:t>
      </w:r>
      <w:r w:rsidR="00466FB3" w:rsidRPr="00B56269">
        <w:t xml:space="preserve"> ground-level view, impeding a more accurate ground-level count</w:t>
      </w:r>
      <w:r w:rsidR="00AC695B" w:rsidRPr="00B56269">
        <w:t xml:space="preserve">. </w:t>
      </w:r>
    </w:p>
    <w:p w14:paraId="0114DE7F" w14:textId="77777777" w:rsidR="00690560" w:rsidRPr="00B56269" w:rsidRDefault="00690560" w:rsidP="009F3533"/>
    <w:p w14:paraId="7F6F2FB8" w14:textId="7B28A081" w:rsidR="00A00B5B" w:rsidRDefault="006F6A32" w:rsidP="00E33AB6">
      <w:r>
        <w:rPr>
          <w:noProof/>
        </w:rPr>
        <w:lastRenderedPageBreak/>
        <w:drawing>
          <wp:inline distT="0" distB="0" distL="0" distR="0" wp14:anchorId="43F049AE" wp14:editId="2B573E0B">
            <wp:extent cx="3192299" cy="6806242"/>
            <wp:effectExtent l="0" t="0" r="8255" b="0"/>
            <wp:docPr id="6424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1174" cy="6825165"/>
                    </a:xfrm>
                    <a:prstGeom prst="rect">
                      <a:avLst/>
                    </a:prstGeom>
                    <a:noFill/>
                    <a:ln>
                      <a:noFill/>
                    </a:ln>
                  </pic:spPr>
                </pic:pic>
              </a:graphicData>
            </a:graphic>
          </wp:inline>
        </w:drawing>
      </w:r>
    </w:p>
    <w:p w14:paraId="1FFA44E3" w14:textId="319E6253" w:rsidR="000A0785" w:rsidRDefault="2E111DFB" w:rsidP="005F1D67">
      <w:pPr>
        <w:pStyle w:val="Caption"/>
        <w:spacing w:line="360" w:lineRule="auto"/>
        <w:rPr>
          <w:color w:val="FF0000"/>
        </w:rPr>
      </w:pPr>
      <w:r w:rsidRPr="2E111DFB">
        <w:rPr>
          <w:b/>
          <w:bCs/>
        </w:rPr>
        <w:t xml:space="preserve">Figure </w:t>
      </w:r>
      <w:r w:rsidR="000A0785" w:rsidRPr="2E111DFB">
        <w:rPr>
          <w:b/>
          <w:bCs/>
        </w:rPr>
        <w:fldChar w:fldCharType="begin"/>
      </w:r>
      <w:r w:rsidR="000A0785" w:rsidRPr="2E111DFB">
        <w:rPr>
          <w:b/>
          <w:bCs/>
        </w:rPr>
        <w:instrText xml:space="preserve"> SEQ Figure \* ARABIC </w:instrText>
      </w:r>
      <w:r w:rsidR="000A0785" w:rsidRPr="2E111DFB">
        <w:rPr>
          <w:b/>
          <w:bCs/>
        </w:rPr>
        <w:fldChar w:fldCharType="separate"/>
      </w:r>
      <w:r w:rsidR="00322714">
        <w:rPr>
          <w:b/>
          <w:bCs/>
          <w:noProof/>
        </w:rPr>
        <w:t>5</w:t>
      </w:r>
      <w:r w:rsidR="000A0785" w:rsidRPr="2E111DFB">
        <w:rPr>
          <w:b/>
          <w:bCs/>
        </w:rPr>
        <w:fldChar w:fldCharType="end"/>
      </w:r>
      <w:r w:rsidRPr="2E111DFB">
        <w:rPr>
          <w:b/>
          <w:bCs/>
        </w:rPr>
        <w:t>.</w:t>
      </w:r>
      <w:r>
        <w:t xml:space="preserve"> </w:t>
      </w:r>
      <w:r w:rsidRPr="2E111DFB">
        <w:rPr>
          <w:color w:val="auto"/>
        </w:rPr>
        <w:t xml:space="preserve">Population counts and </w:t>
      </w:r>
      <w:r w:rsidR="008D0A93">
        <w:rPr>
          <w:color w:val="auto"/>
        </w:rPr>
        <w:t xml:space="preserve">resulting </w:t>
      </w:r>
      <w:r w:rsidR="00111B3D">
        <w:rPr>
          <w:color w:val="auto"/>
        </w:rPr>
        <w:t xml:space="preserve">abundance </w:t>
      </w:r>
      <w:r w:rsidRPr="2E111DFB">
        <w:rPr>
          <w:color w:val="auto"/>
        </w:rPr>
        <w:t>estimates</w:t>
      </w:r>
      <w:r w:rsidR="002B43FD">
        <w:rPr>
          <w:color w:val="auto"/>
        </w:rPr>
        <w:t xml:space="preserve"> from </w:t>
      </w:r>
      <w:r w:rsidR="00111B3D" w:rsidRPr="2E111DFB">
        <w:rPr>
          <w:color w:val="auto"/>
        </w:rPr>
        <w:t xml:space="preserve">orthomosaics of </w:t>
      </w:r>
      <w:r w:rsidR="008D0A93">
        <w:rPr>
          <w:color w:val="auto"/>
        </w:rPr>
        <w:t xml:space="preserve">drone surveys of </w:t>
      </w:r>
      <w:r w:rsidR="00111B3D" w:rsidRPr="2E111DFB">
        <w:rPr>
          <w:color w:val="auto"/>
        </w:rPr>
        <w:t>Giant South American River Turtles</w:t>
      </w:r>
      <w:r w:rsidR="00D45012">
        <w:rPr>
          <w:color w:val="auto"/>
        </w:rPr>
        <w:t xml:space="preserve"> (</w:t>
      </w:r>
      <w:proofErr w:type="spellStart"/>
      <w:r w:rsidR="00D45012" w:rsidRPr="00D45012">
        <w:rPr>
          <w:i/>
          <w:iCs w:val="0"/>
          <w:color w:val="auto"/>
        </w:rPr>
        <w:t>Podocnemis</w:t>
      </w:r>
      <w:proofErr w:type="spellEnd"/>
      <w:r w:rsidR="00D45012" w:rsidRPr="00D45012">
        <w:rPr>
          <w:i/>
          <w:iCs w:val="0"/>
          <w:color w:val="auto"/>
        </w:rPr>
        <w:t xml:space="preserve"> expansa</w:t>
      </w:r>
      <w:r w:rsidR="00D45012">
        <w:rPr>
          <w:color w:val="auto"/>
        </w:rPr>
        <w:t>)</w:t>
      </w:r>
      <w:r w:rsidR="00111B3D">
        <w:rPr>
          <w:color w:val="auto"/>
        </w:rPr>
        <w:t>.</w:t>
      </w:r>
      <w:r w:rsidRPr="2E111DFB">
        <w:rPr>
          <w:color w:val="auto"/>
        </w:rPr>
        <w:t xml:space="preserve"> a) Counts of nesting and walking individuals per day; </w:t>
      </w:r>
      <w:r w:rsidR="005F6A5D">
        <w:rPr>
          <w:color w:val="auto"/>
        </w:rPr>
        <w:t>b</w:t>
      </w:r>
      <w:r w:rsidRPr="2E111DFB">
        <w:rPr>
          <w:color w:val="auto"/>
        </w:rPr>
        <w:t xml:space="preserve">) estimated number of entrant </w:t>
      </w:r>
      <w:r w:rsidR="00B95669">
        <w:rPr>
          <w:color w:val="auto"/>
        </w:rPr>
        <w:t xml:space="preserve">and leaving </w:t>
      </w:r>
      <w:r w:rsidRPr="2E111DFB">
        <w:rPr>
          <w:color w:val="auto"/>
        </w:rPr>
        <w:t xml:space="preserve">individuals per day; and </w:t>
      </w:r>
      <w:r w:rsidR="005F6A5D">
        <w:rPr>
          <w:color w:val="auto"/>
        </w:rPr>
        <w:t>c</w:t>
      </w:r>
      <w:r w:rsidRPr="2E111DFB">
        <w:rPr>
          <w:color w:val="auto"/>
        </w:rPr>
        <w:t xml:space="preserve">) estimated </w:t>
      </w:r>
      <w:r w:rsidR="00EC1A00">
        <w:rPr>
          <w:color w:val="auto"/>
        </w:rPr>
        <w:t>daily population size</w:t>
      </w:r>
      <w:r w:rsidRPr="2E111DFB">
        <w:rPr>
          <w:color w:val="auto"/>
        </w:rPr>
        <w:t>.</w:t>
      </w:r>
      <w:r w:rsidRPr="2E111DFB">
        <w:rPr>
          <w:color w:val="FF0000"/>
        </w:rPr>
        <w:t xml:space="preserve"> </w:t>
      </w:r>
    </w:p>
    <w:p w14:paraId="7DF4276D" w14:textId="77777777" w:rsidR="00554CA5" w:rsidRPr="00554CA5" w:rsidRDefault="00554CA5" w:rsidP="005F1D67"/>
    <w:p w14:paraId="7466F3E0" w14:textId="77777777" w:rsidR="00F24D44" w:rsidRPr="002D34B9" w:rsidRDefault="2E111DFB" w:rsidP="00723716">
      <w:pPr>
        <w:pStyle w:val="NormalWeb"/>
        <w:spacing w:before="0" w:beforeAutospacing="0" w:line="276" w:lineRule="auto"/>
        <w:rPr>
          <w:b/>
          <w:bCs/>
        </w:rPr>
      </w:pPr>
      <w:r w:rsidRPr="2E111DFB">
        <w:rPr>
          <w:b/>
          <w:bCs/>
        </w:rPr>
        <w:t>4. Discussion</w:t>
      </w:r>
    </w:p>
    <w:p w14:paraId="4707E6A2" w14:textId="0B45C6F5" w:rsidR="001A593C" w:rsidRDefault="005D3A45" w:rsidP="0032039F">
      <w:r>
        <w:rPr>
          <w:color w:val="000000" w:themeColor="text1"/>
        </w:rPr>
        <w:t>W</w:t>
      </w:r>
      <w:r w:rsidR="2E111DFB">
        <w:t>e developed a model to estimate abundance of spatially aggregated population</w:t>
      </w:r>
      <w:r w:rsidR="007321E0">
        <w:t>s</w:t>
      </w:r>
      <w:r w:rsidR="2E111DFB">
        <w:t xml:space="preserve"> from drone-based counts in orthomosaics that accounts for multiple sources of false-negative and false-positive errors</w:t>
      </w:r>
      <w:r>
        <w:t xml:space="preserve"> </w:t>
      </w:r>
      <w:r w:rsidR="00466FB3">
        <w:t>as well as the</w:t>
      </w:r>
      <w:r>
        <w:t xml:space="preserve"> temporal dynamics of individuals entering and leaving the target area</w:t>
      </w:r>
      <w:r w:rsidR="2E111DFB">
        <w:t xml:space="preserve">. </w:t>
      </w:r>
      <w:r w:rsidR="00DB3C74">
        <w:t xml:space="preserve">To our knowledge, this is the first study to account simultaneously for </w:t>
      </w:r>
      <w:r w:rsidR="00515066">
        <w:t xml:space="preserve">these </w:t>
      </w:r>
      <w:r w:rsidR="00DB3C74">
        <w:t>multiple sources of bias in orthomosaic counts of drone-based surveys.</w:t>
      </w:r>
      <w:r w:rsidR="0078199E">
        <w:t xml:space="preserve"> </w:t>
      </w:r>
      <w:r w:rsidR="2E111DFB">
        <w:t xml:space="preserve">Our approach relies on an individual-level dataset (mark-resight data) to estimate availability and double counts under an open-population </w:t>
      </w:r>
      <w:r w:rsidR="2E111DFB" w:rsidRPr="00A55FDE">
        <w:t xml:space="preserve">multi-state capture-recapture model. </w:t>
      </w:r>
      <w:r w:rsidR="00727C15">
        <w:t xml:space="preserve">Importantly, </w:t>
      </w:r>
      <w:r w:rsidR="003F0BD2">
        <w:t>the</w:t>
      </w:r>
      <w:r w:rsidR="0078199E">
        <w:t xml:space="preserve"> open-population approach with </w:t>
      </w:r>
      <w:r w:rsidR="00727C15">
        <w:t>a</w:t>
      </w:r>
      <w:r w:rsidR="0078199E">
        <w:t xml:space="preserve"> superpopulation formulation</w:t>
      </w:r>
      <w:r w:rsidR="003F0BD2">
        <w:t xml:space="preserve"> permits </w:t>
      </w:r>
      <w:r w:rsidR="0056316A">
        <w:t xml:space="preserve">accommodating the temporal dynamics of the individuals and thus </w:t>
      </w:r>
      <w:r w:rsidR="00515066">
        <w:t>the estimation</w:t>
      </w:r>
      <w:r w:rsidR="0056316A">
        <w:t xml:space="preserve"> of the </w:t>
      </w:r>
      <w:r w:rsidR="0078199E">
        <w:t xml:space="preserve">total abundance throughout the entire study period. </w:t>
      </w:r>
      <w:r w:rsidR="00D87AB5" w:rsidRPr="00A55FDE">
        <w:t xml:space="preserve">Using an example </w:t>
      </w:r>
      <w:r w:rsidR="00043555" w:rsidRPr="00A55FDE">
        <w:t xml:space="preserve">of </w:t>
      </w:r>
      <w:r w:rsidR="00EF0673" w:rsidRPr="00A55FDE">
        <w:t>river turtles</w:t>
      </w:r>
      <w:r w:rsidR="2E111DFB" w:rsidRPr="00A55FDE">
        <w:t xml:space="preserve"> during a mass nesting event</w:t>
      </w:r>
      <w:r w:rsidR="00EF0673" w:rsidRPr="00A55FDE">
        <w:t xml:space="preserve">, we </w:t>
      </w:r>
      <w:r w:rsidR="00E57EE0">
        <w:t>showed how these errors can be significant and should not be ignored when counting individuals in orthomosaics</w:t>
      </w:r>
      <w:r w:rsidR="2E111DFB" w:rsidRPr="00A55FDE">
        <w:t xml:space="preserve">. </w:t>
      </w:r>
      <w:r w:rsidR="00DB42BF" w:rsidRPr="00A55FDE">
        <w:t>F</w:t>
      </w:r>
      <w:r w:rsidR="00DB42BF">
        <w:t xml:space="preserve">or instance, </w:t>
      </w:r>
      <w:r w:rsidR="00E57EE0">
        <w:t xml:space="preserve">we found that </w:t>
      </w:r>
      <w:r w:rsidR="008E2DAB">
        <w:t>only 3</w:t>
      </w:r>
      <w:r w:rsidR="0080367A">
        <w:t>5</w:t>
      </w:r>
      <w:r w:rsidR="008E2DAB">
        <w:t>% of the individuals that use the sandbank</w:t>
      </w:r>
      <w:r w:rsidR="001C33F0">
        <w:t xml:space="preserve"> during the night</w:t>
      </w:r>
      <w:r w:rsidR="008E2DAB">
        <w:t xml:space="preserve"> </w:t>
      </w:r>
      <w:r w:rsidR="004A0BA8">
        <w:t xml:space="preserve">are </w:t>
      </w:r>
      <w:r w:rsidR="001C33F0">
        <w:t>present</w:t>
      </w:r>
      <w:r w:rsidR="004A0BA8">
        <w:t xml:space="preserve"> </w:t>
      </w:r>
      <w:r w:rsidR="001C33F0">
        <w:t>at the moment of</w:t>
      </w:r>
      <w:r w:rsidR="004A0BA8">
        <w:t xml:space="preserve"> the drone flight</w:t>
      </w:r>
      <w:r w:rsidR="00DB42BF">
        <w:t xml:space="preserve">. </w:t>
      </w:r>
      <w:r w:rsidR="00BB0A07">
        <w:t xml:space="preserve">Critically, we </w:t>
      </w:r>
      <w:r w:rsidR="004A0BA8">
        <w:t xml:space="preserve">also </w:t>
      </w:r>
      <w:r w:rsidR="00BB0A07">
        <w:t xml:space="preserve">found </w:t>
      </w:r>
      <w:r w:rsidR="002502A6">
        <w:t xml:space="preserve">that </w:t>
      </w:r>
      <w:r w:rsidR="0035381D">
        <w:t xml:space="preserve">on average 20% of the </w:t>
      </w:r>
      <w:r w:rsidR="003B2A36">
        <w:t xml:space="preserve">turtles detected </w:t>
      </w:r>
      <w:r w:rsidR="005C532A">
        <w:t xml:space="preserve">walking </w:t>
      </w:r>
      <w:r w:rsidR="003B2A36">
        <w:t xml:space="preserve">in the </w:t>
      </w:r>
      <w:r w:rsidR="002502A6">
        <w:t>ortho</w:t>
      </w:r>
      <w:r w:rsidR="003B2A36">
        <w:t xml:space="preserve">mosaic </w:t>
      </w:r>
      <w:r w:rsidR="003B2A36" w:rsidRPr="00C3745E">
        <w:t>correspond to double counts</w:t>
      </w:r>
      <w:r w:rsidR="002502A6" w:rsidRPr="00C3745E">
        <w:t xml:space="preserve">, and that </w:t>
      </w:r>
      <w:r w:rsidR="008606AB">
        <w:t>a single</w:t>
      </w:r>
      <w:r w:rsidR="002502A6" w:rsidRPr="00C3745E">
        <w:t xml:space="preserve"> individual can appear up to seven times in the mosaic</w:t>
      </w:r>
      <w:r w:rsidR="00BB0A07" w:rsidRPr="00C3745E">
        <w:t>.</w:t>
      </w:r>
      <w:r w:rsidR="003458BA" w:rsidRPr="00C3745E">
        <w:t xml:space="preserve"> </w:t>
      </w:r>
      <w:r w:rsidR="00AA23A3">
        <w:t xml:space="preserve">Our approach also </w:t>
      </w:r>
      <w:r w:rsidR="0087372F">
        <w:t xml:space="preserve">accounted for the fact that </w:t>
      </w:r>
      <w:r w:rsidR="00804262">
        <w:t xml:space="preserve">some marked individuals detected in the orthomosaics </w:t>
      </w:r>
      <w:r w:rsidR="006933D3">
        <w:t>had</w:t>
      </w:r>
      <w:r w:rsidR="00804262">
        <w:t xml:space="preserve"> their mar</w:t>
      </w:r>
      <w:r w:rsidR="006933D3">
        <w:t>ks unidentifiable</w:t>
      </w:r>
      <w:r w:rsidR="00804262">
        <w:t xml:space="preserve"> (</w:t>
      </w:r>
      <w:r w:rsidR="0087372F">
        <w:t xml:space="preserve">approximately </w:t>
      </w:r>
      <w:r w:rsidR="00735FBE">
        <w:t>20%</w:t>
      </w:r>
      <w:r w:rsidR="00804262">
        <w:t xml:space="preserve"> for the river turtles)</w:t>
      </w:r>
      <w:r w:rsidR="006933D3">
        <w:t xml:space="preserve">, which can cause </w:t>
      </w:r>
      <w:r w:rsidR="00DF5538">
        <w:t>biased parameter estimates</w:t>
      </w:r>
      <w:r w:rsidR="00AA23A3">
        <w:t xml:space="preserve">. </w:t>
      </w:r>
      <w:r w:rsidR="005C532A" w:rsidRPr="00C3745E">
        <w:t>B</w:t>
      </w:r>
      <w:r w:rsidR="008E2DAB" w:rsidRPr="00C3745E">
        <w:t>y</w:t>
      </w:r>
      <w:r w:rsidR="005C532A" w:rsidRPr="00C3745E">
        <w:t xml:space="preserve"> comparing </w:t>
      </w:r>
      <w:r w:rsidR="00515066">
        <w:t xml:space="preserve">our results to those from </w:t>
      </w:r>
      <w:r w:rsidR="006F2253">
        <w:t xml:space="preserve">a </w:t>
      </w:r>
      <w:r w:rsidR="00515066">
        <w:t xml:space="preserve">much </w:t>
      </w:r>
      <w:r w:rsidR="005C532A" w:rsidRPr="00C3745E">
        <w:t>simple</w:t>
      </w:r>
      <w:r w:rsidR="00515066">
        <w:t>r</w:t>
      </w:r>
      <w:r w:rsidR="006F2253">
        <w:t xml:space="preserve"> modeling</w:t>
      </w:r>
      <w:r w:rsidR="005C532A" w:rsidRPr="00C3745E">
        <w:t xml:space="preserve"> approach</w:t>
      </w:r>
      <w:r w:rsidR="008E2DAB" w:rsidRPr="00C3745E">
        <w:t>, w</w:t>
      </w:r>
      <w:r w:rsidR="005C532A" w:rsidRPr="00C3745E">
        <w:t xml:space="preserve">e </w:t>
      </w:r>
      <w:r w:rsidR="008B235C">
        <w:t xml:space="preserve">highlight the importance of </w:t>
      </w:r>
      <w:r w:rsidR="00F46B47">
        <w:t>considering</w:t>
      </w:r>
      <w:r w:rsidR="00F46B47" w:rsidRPr="00C3745E">
        <w:t xml:space="preserve"> </w:t>
      </w:r>
      <w:r w:rsidR="00F46B47">
        <w:t xml:space="preserve">all </w:t>
      </w:r>
      <w:r w:rsidR="00F46B47" w:rsidRPr="00C3745E">
        <w:t xml:space="preserve">these sources of </w:t>
      </w:r>
      <w:r w:rsidR="00F46B47">
        <w:t xml:space="preserve">variation in the counts, </w:t>
      </w:r>
      <w:r w:rsidR="009F7527" w:rsidRPr="00C3745E">
        <w:t>demonstrat</w:t>
      </w:r>
      <w:r w:rsidR="009F7527">
        <w:t>ing</w:t>
      </w:r>
      <w:r w:rsidR="005C532A" w:rsidRPr="00C3745E">
        <w:t xml:space="preserve"> that </w:t>
      </w:r>
      <w:r w:rsidR="004D7EBC" w:rsidRPr="00C3745E">
        <w:t xml:space="preserve">not </w:t>
      </w:r>
      <w:r w:rsidR="006F2253">
        <w:t>properly</w:t>
      </w:r>
      <w:r w:rsidR="00F46B47">
        <w:t xml:space="preserve"> </w:t>
      </w:r>
      <w:r w:rsidR="009F7527">
        <w:t>accommodating them</w:t>
      </w:r>
      <w:r w:rsidR="006F2253">
        <w:t xml:space="preserve"> </w:t>
      </w:r>
      <w:r w:rsidR="0044275C" w:rsidRPr="00C3745E">
        <w:t>can lead</w:t>
      </w:r>
      <w:r w:rsidR="00C3745E" w:rsidRPr="00C3745E">
        <w:t xml:space="preserve"> to </w:t>
      </w:r>
      <w:r w:rsidR="00515066">
        <w:t>substantial</w:t>
      </w:r>
      <w:r w:rsidR="00515066" w:rsidRPr="00C3745E">
        <w:t xml:space="preserve"> bias</w:t>
      </w:r>
      <w:r w:rsidR="00515066">
        <w:t xml:space="preserve"> in</w:t>
      </w:r>
      <w:r w:rsidR="00515066" w:rsidRPr="00C3745E">
        <w:t xml:space="preserve"> </w:t>
      </w:r>
      <w:r w:rsidR="00C3745E" w:rsidRPr="00C3745E">
        <w:t xml:space="preserve">abundance </w:t>
      </w:r>
      <w:r w:rsidR="00515066" w:rsidRPr="00C3745E">
        <w:t>estimat</w:t>
      </w:r>
      <w:r w:rsidR="00515066">
        <w:t>es</w:t>
      </w:r>
      <w:r w:rsidR="002C1C97" w:rsidRPr="00C3745E">
        <w:t>.</w:t>
      </w:r>
      <w:r w:rsidR="002F207B">
        <w:t xml:space="preserve"> </w:t>
      </w:r>
    </w:p>
    <w:p w14:paraId="5B13A6C1" w14:textId="4C7D8289" w:rsidR="00870187" w:rsidRDefault="006820FC" w:rsidP="005F1D67">
      <w:pPr>
        <w:rPr>
          <w:color w:val="FF0000"/>
        </w:rPr>
      </w:pPr>
      <w:r>
        <w:t xml:space="preserve">During </w:t>
      </w:r>
      <w:r w:rsidR="00A80A2C">
        <w:t xml:space="preserve">the </w:t>
      </w:r>
      <w:r>
        <w:t>model development, w</w:t>
      </w:r>
      <w:r w:rsidR="006330D0">
        <w:t xml:space="preserve">e identified some general recommendations </w:t>
      </w:r>
      <w:r w:rsidR="004C2B88">
        <w:t>for designing orthomosaic drone surveys to count spatially aggregated wildlife populations.</w:t>
      </w:r>
      <w:r w:rsidR="008404EE">
        <w:t xml:space="preserve"> First, </w:t>
      </w:r>
      <w:r w:rsidR="000B18BE">
        <w:t xml:space="preserve">if the goal is </w:t>
      </w:r>
      <w:r w:rsidR="00E005D1">
        <w:t xml:space="preserve">to </w:t>
      </w:r>
      <w:r w:rsidR="000B18BE">
        <w:t>estimat</w:t>
      </w:r>
      <w:r w:rsidR="00E005D1">
        <w:t>e</w:t>
      </w:r>
      <w:r w:rsidR="000B18BE">
        <w:t xml:space="preserve"> the total number of individuals that use the aggregation site </w:t>
      </w:r>
      <w:r w:rsidR="001852A2">
        <w:t xml:space="preserve">throughout the season, it is important that </w:t>
      </w:r>
      <w:r w:rsidR="0031715B">
        <w:t xml:space="preserve">the sampling </w:t>
      </w:r>
      <w:r w:rsidR="0070245F">
        <w:t xml:space="preserve">time </w:t>
      </w:r>
      <w:r w:rsidR="004C6AA4">
        <w:t>window</w:t>
      </w:r>
      <w:r w:rsidR="0031715B">
        <w:t xml:space="preserve"> </w:t>
      </w:r>
      <w:r w:rsidR="004C6AA4">
        <w:t>encompasses the entire period</w:t>
      </w:r>
      <w:r w:rsidR="005D0B8F">
        <w:t xml:space="preserve"> in which the site is used by the target wildlife species</w:t>
      </w:r>
      <w:r w:rsidR="002D3A2B">
        <w:t>.</w:t>
      </w:r>
      <w:r w:rsidR="00177243">
        <w:t xml:space="preserve"> </w:t>
      </w:r>
      <w:r w:rsidR="0060488B" w:rsidRPr="0060488B">
        <w:t>To be feasible, this may require conducting surveys on alternate days.</w:t>
      </w:r>
      <w:r w:rsidR="00E905FD">
        <w:t xml:space="preserve"> </w:t>
      </w:r>
      <w:r w:rsidR="00784602">
        <w:t>However, note that</w:t>
      </w:r>
      <w:r w:rsidR="00E905FD">
        <w:t xml:space="preserve"> if the </w:t>
      </w:r>
      <w:r w:rsidR="00697B63">
        <w:t xml:space="preserve">substitution </w:t>
      </w:r>
      <w:r w:rsidR="00F74425">
        <w:t xml:space="preserve">of the population is </w:t>
      </w:r>
      <w:r w:rsidR="00F44AA1">
        <w:t xml:space="preserve">expected to be </w:t>
      </w:r>
      <w:r w:rsidR="00F74425">
        <w:t xml:space="preserve">high for the specified time interval </w:t>
      </w:r>
      <w:r w:rsidR="00784602">
        <w:t>(i.e., too many entries and departures)</w:t>
      </w:r>
      <w:r w:rsidR="004A43FE">
        <w:t>,</w:t>
      </w:r>
      <w:r w:rsidR="00AB30F3">
        <w:t xml:space="preserve"> increasing the time interval between </w:t>
      </w:r>
      <w:r w:rsidR="00F44AA1">
        <w:t>surveys can be problematic</w:t>
      </w:r>
      <w:r w:rsidR="00E905FD">
        <w:t>.</w:t>
      </w:r>
      <w:r w:rsidR="001805BA">
        <w:t xml:space="preserve"> </w:t>
      </w:r>
      <w:r w:rsidR="00514C00" w:rsidRPr="00514C00">
        <w:t xml:space="preserve">Furthermore, marking </w:t>
      </w:r>
      <w:r w:rsidR="005D0B8F">
        <w:t xml:space="preserve">a subset of </w:t>
      </w:r>
      <w:r w:rsidR="00514C00" w:rsidRPr="00514C00">
        <w:t xml:space="preserve">individuals before each </w:t>
      </w:r>
      <w:r w:rsidR="00514C00" w:rsidRPr="00514C00">
        <w:lastRenderedPageBreak/>
        <w:t>drone flight</w:t>
      </w:r>
      <w:r w:rsidR="00A41306">
        <w:t xml:space="preserve"> (as we did) </w:t>
      </w:r>
      <w:r w:rsidR="00514C00" w:rsidRPr="00514C00">
        <w:t>can provide better information about the temporal variability of the parameters compared to marking only once before starting the surveys.</w:t>
      </w:r>
      <w:r w:rsidR="00B169DA">
        <w:t xml:space="preserve"> </w:t>
      </w:r>
      <w:r w:rsidR="005D0B8F">
        <w:t xml:space="preserve">Nevertheless, </w:t>
      </w:r>
      <w:r w:rsidR="006220F6">
        <w:t xml:space="preserve">because </w:t>
      </w:r>
      <w:r w:rsidR="00227EDC">
        <w:t xml:space="preserve">individuals marked in the initial occasions have longer encounter histories </w:t>
      </w:r>
      <w:r w:rsidR="00C6300F">
        <w:t xml:space="preserve">and thus may contribute with more information for </w:t>
      </w:r>
      <w:r w:rsidR="00F640C5">
        <w:t>the parameter estimation</w:t>
      </w:r>
      <w:r w:rsidR="00C6300F">
        <w:t xml:space="preserve">, </w:t>
      </w:r>
      <w:r w:rsidR="005D0B8F">
        <w:t>o</w:t>
      </w:r>
      <w:r w:rsidR="005228A6">
        <w:t xml:space="preserve">ne </w:t>
      </w:r>
      <w:r w:rsidR="002C78A9">
        <w:t>could</w:t>
      </w:r>
      <w:r w:rsidR="005228A6">
        <w:t xml:space="preserve"> prioritize marking more individuals in the</w:t>
      </w:r>
      <w:r w:rsidR="00CF6BCE">
        <w:t>se</w:t>
      </w:r>
      <w:r w:rsidR="005228A6">
        <w:t xml:space="preserve"> </w:t>
      </w:r>
      <w:r w:rsidR="00CF6BCE">
        <w:t>first</w:t>
      </w:r>
      <w:r w:rsidR="005228A6">
        <w:t xml:space="preserve"> </w:t>
      </w:r>
      <w:r w:rsidR="00CF6BCE">
        <w:t>visits</w:t>
      </w:r>
      <w:r w:rsidR="00C6300F">
        <w:t xml:space="preserve">. </w:t>
      </w:r>
      <w:r w:rsidR="005036DC">
        <w:t xml:space="preserve">Future research using simulation experiments to </w:t>
      </w:r>
      <w:r w:rsidR="00F52232">
        <w:t>evaluate</w:t>
      </w:r>
      <w:r w:rsidR="005036DC">
        <w:t xml:space="preserve"> </w:t>
      </w:r>
      <w:r w:rsidR="007C1C07">
        <w:t xml:space="preserve">sampling design </w:t>
      </w:r>
      <w:r w:rsidR="00244A26">
        <w:t>strategies</w:t>
      </w:r>
      <w:r w:rsidR="00F52232">
        <w:t>,</w:t>
      </w:r>
      <w:r w:rsidR="00244A26">
        <w:t xml:space="preserve"> including total survey duration, time interval between occasions, and </w:t>
      </w:r>
      <w:r w:rsidR="00314ECC">
        <w:t>when to mark individuals</w:t>
      </w:r>
      <w:r w:rsidR="007C1C07">
        <w:t xml:space="preserve"> </w:t>
      </w:r>
      <w:r w:rsidR="00314ECC">
        <w:t xml:space="preserve">can be important for </w:t>
      </w:r>
      <w:r w:rsidR="0047667E">
        <w:t>survey optimization in monitoring programs</w:t>
      </w:r>
      <w:r w:rsidR="00F52232">
        <w:t>.</w:t>
      </w:r>
    </w:p>
    <w:p w14:paraId="552565B6" w14:textId="3F51AB5D" w:rsidR="00597F26" w:rsidRPr="003A5540" w:rsidRDefault="00597F26" w:rsidP="005F1D67">
      <w:r w:rsidRPr="005E5302">
        <w:t xml:space="preserve">The formulation of </w:t>
      </w:r>
      <w:r>
        <w:t>our</w:t>
      </w:r>
      <w:r w:rsidRPr="005E5302">
        <w:t xml:space="preserve"> proposed model </w:t>
      </w:r>
      <w:r>
        <w:t>resembles</w:t>
      </w:r>
      <w:r w:rsidRPr="005E5302">
        <w:t xml:space="preserve"> previous approaches that </w:t>
      </w:r>
      <w:r>
        <w:t xml:space="preserve">combined </w:t>
      </w:r>
      <w:r w:rsidRPr="005E5302">
        <w:t>count</w:t>
      </w:r>
      <w:r>
        <w:t>s</w:t>
      </w:r>
      <w:r w:rsidRPr="005E5302">
        <w:t xml:space="preserve"> and mark-resight data</w:t>
      </w:r>
      <w:r>
        <w:t xml:space="preserve"> (with banding/ringing) to</w:t>
      </w:r>
      <w:r w:rsidRPr="005E5302">
        <w:t xml:space="preserve"> </w:t>
      </w:r>
      <w:r>
        <w:t>model</w:t>
      </w:r>
      <w:r w:rsidRPr="005E5302">
        <w:t xml:space="preserve"> abundance with temporal dynamics in bird migratory stopover sites</w:t>
      </w:r>
      <w:r>
        <w:t xml:space="preserve"> </w:t>
      </w:r>
      <w:sdt>
        <w:sdtPr>
          <w:rPr>
            <w:color w:val="000000"/>
          </w:rPr>
          <w:tag w:val="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"/>
          <w:id w:val="1653253332"/>
          <w:placeholder>
            <w:docPart w:val="B9702959C40F410D9A8CBC5732FDCDB5"/>
          </w:placeholder>
        </w:sdtPr>
        <w:sdtContent>
          <w:r w:rsidR="00332894" w:rsidRPr="00332894">
            <w:rPr>
              <w:color w:val="000000"/>
            </w:rPr>
            <w:t xml:space="preserve">(Lyons et al., 2016; </w:t>
          </w:r>
          <w:proofErr w:type="spellStart"/>
          <w:r w:rsidR="00332894" w:rsidRPr="00332894">
            <w:rPr>
              <w:color w:val="000000"/>
            </w:rPr>
            <w:t>Matechou</w:t>
          </w:r>
          <w:proofErr w:type="spellEnd"/>
          <w:r w:rsidR="00332894" w:rsidRPr="00332894">
            <w:rPr>
              <w:color w:val="000000"/>
            </w:rPr>
            <w:t xml:space="preserve"> et al., 2013; Tucker et al., 2023)</w:t>
          </w:r>
        </w:sdtContent>
      </w:sdt>
      <w:r w:rsidRPr="005E5302">
        <w:t>.</w:t>
      </w:r>
      <w:r>
        <w:t xml:space="preserve"> However, these former approaches did not include multiple states, the possibility of double counting individuals</w:t>
      </w:r>
      <w:r w:rsidR="004A43FE">
        <w:t>, and the presence of unidentifiable marks</w:t>
      </w:r>
      <w:r>
        <w:t xml:space="preserve">. Importantly, </w:t>
      </w:r>
      <w:proofErr w:type="spellStart"/>
      <w:r w:rsidRPr="005E5302">
        <w:t>Matechou</w:t>
      </w:r>
      <w:proofErr w:type="spellEnd"/>
      <w:r w:rsidRPr="005E5302">
        <w:t xml:space="preserve"> et al.</w:t>
      </w:r>
      <w:r>
        <w:t xml:space="preserve"> (2013) explored the influence </w:t>
      </w:r>
      <w:r w:rsidR="00C34016">
        <w:t xml:space="preserve">of </w:t>
      </w:r>
      <w:r>
        <w:t xml:space="preserve">double counting and unidentifiable marks using simulation experiments, and concluded that not taking into account these sources of error can result in abundance overestimation. </w:t>
      </w:r>
      <w:r w:rsidR="009D6353">
        <w:t xml:space="preserve">Another </w:t>
      </w:r>
      <w:r>
        <w:t xml:space="preserve">source of error that can be accommodated in our modeling framework is </w:t>
      </w:r>
      <w:r w:rsidRPr="0057021E">
        <w:t xml:space="preserve">the possibility of </w:t>
      </w:r>
      <w:proofErr w:type="spellStart"/>
      <w:r w:rsidRPr="0057021E">
        <w:t>misdetecting</w:t>
      </w:r>
      <w:proofErr w:type="spellEnd"/>
      <w:r w:rsidRPr="0057021E">
        <w:t xml:space="preserve"> an individual nesting as walking, to account for </w:t>
      </w:r>
      <w:r w:rsidRPr="0011681F">
        <w:t xml:space="preserve">individuals that appear in the orthomosaic walking before or after nesting. We briefly explored with simulations a version of the model </w:t>
      </w:r>
      <w:r w:rsidR="009D6353">
        <w:t xml:space="preserve">that </w:t>
      </w:r>
      <w:r w:rsidRPr="0011681F">
        <w:t>accommodate</w:t>
      </w:r>
      <w:r w:rsidR="009D6353">
        <w:t>s</w:t>
      </w:r>
      <w:r w:rsidRPr="0011681F">
        <w:t xml:space="preserve"> the misdetection </w:t>
      </w:r>
      <w:r w:rsidR="005904DC">
        <w:t xml:space="preserve">of </w:t>
      </w:r>
      <w:r w:rsidR="009D6353">
        <w:t xml:space="preserve">the state of the </w:t>
      </w:r>
      <w:r w:rsidRPr="0011681F">
        <w:t xml:space="preserve">individual by including a specific </w:t>
      </w:r>
      <w:r w:rsidR="009D6353">
        <w:t xml:space="preserve">misdetection </w:t>
      </w:r>
      <w:r w:rsidRPr="0011681F">
        <w:t>probability in the detection matrix</w:t>
      </w:r>
      <w:r w:rsidR="00E3589C">
        <w:t xml:space="preserve">. </w:t>
      </w:r>
      <w:r w:rsidRPr="0011681F">
        <w:t xml:space="preserve">The results of </w:t>
      </w:r>
      <w:r>
        <w:t xml:space="preserve">this model </w:t>
      </w:r>
      <w:r w:rsidRPr="0011681F">
        <w:t xml:space="preserve">were promising, especially for scenarios in which several individuals are recaptured on multiple occasions after the marking. </w:t>
      </w:r>
      <w:r w:rsidR="009D6353">
        <w:t>However, w</w:t>
      </w:r>
      <w:r w:rsidRPr="0011681F">
        <w:t xml:space="preserve">e did not consider </w:t>
      </w:r>
      <w:r w:rsidR="009D6353">
        <w:t xml:space="preserve">this model formulation </w:t>
      </w:r>
      <w:r w:rsidRPr="0011681F">
        <w:t xml:space="preserve">for the turtle data because the probability of misdetection was estimated </w:t>
      </w:r>
      <w:r w:rsidR="009D6353">
        <w:t xml:space="preserve">to be </w:t>
      </w:r>
      <w:r w:rsidRPr="0011681F">
        <w:t>very close to zero, suggesting that this type of misdetection is insignificant for this dataset.</w:t>
      </w:r>
    </w:p>
    <w:p w14:paraId="5B808C4B" w14:textId="22E477A5" w:rsidR="00F30DCC" w:rsidRDefault="005D0B8F" w:rsidP="005F1D67">
      <w:r>
        <w:t xml:space="preserve">The </w:t>
      </w:r>
      <w:r w:rsidR="2E111DFB">
        <w:t xml:space="preserve">developed approach can be applied to other contexts in which spatially aggregated populations are surveyed using drone-derived orthomosaics. For instance, drones have been used to survey freshwater turtles in basking areas </w:t>
      </w:r>
      <w:sdt>
        <w:sdtPr>
          <w:rPr>
            <w:color w:val="000000"/>
          </w:rPr>
          <w:tag w:val="MENDELEY_CITATION_v3_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"/>
          <w:id w:val="574941144"/>
          <w:placeholder>
            <w:docPart w:val="DefaultPlaceholder_-1854013440"/>
          </w:placeholder>
        </w:sdtPr>
        <w:sdtContent>
          <w:r w:rsidR="00332894" w:rsidRPr="00332894">
            <w:rPr>
              <w:color w:val="000000"/>
            </w:rPr>
            <w:t>(Bogolin et al., 2021)</w:t>
          </w:r>
        </w:sdtContent>
      </w:sdt>
      <w:r w:rsidR="2E111DFB">
        <w:t xml:space="preserve"> and sea turtles in nesting </w:t>
      </w:r>
      <w:r w:rsidR="009854E7">
        <w:t>sites</w:t>
      </w:r>
      <w:r w:rsidR="00182F0F">
        <w:t xml:space="preserve"> </w:t>
      </w:r>
      <w:sdt>
        <w:sdtPr>
          <w:rPr>
            <w:color w:val="000000"/>
          </w:rPr>
          <w:tag w:val="MENDELEY_CITATION_v3_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"/>
          <w:id w:val="-1115207641"/>
          <w:placeholder>
            <w:docPart w:val="DefaultPlaceholder_-1854013440"/>
          </w:placeholder>
        </w:sdtPr>
        <w:sdtContent>
          <w:r w:rsidR="00332894" w:rsidRPr="00332894">
            <w:rPr>
              <w:color w:val="000000"/>
            </w:rPr>
            <w:t>(Rees et al., 2018; Thorson et al., 2012)</w:t>
          </w:r>
        </w:sdtContent>
      </w:sdt>
      <w:r w:rsidR="2E111DFB">
        <w:t xml:space="preserve">. Furthermore, orthomosaics are a common approach used in surveys of haul-out sites and nesting or breeding colonies of seals and birds </w:t>
      </w:r>
      <w:sdt>
        <w:sdtPr>
          <w:rPr>
            <w:color w:val="000000"/>
          </w:rPr>
          <w:tag w:val="MENDELEY_CITATION_v3_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"/>
          <w:id w:val="2007318607"/>
          <w:placeholder>
            <w:docPart w:val="DefaultPlaceholder_-1854013440"/>
          </w:placeholder>
        </w:sdtPr>
        <w:sdtContent>
          <w:r w:rsidR="00332894" w:rsidRPr="00332894">
            <w:rPr>
              <w:color w:val="000000"/>
            </w:rPr>
            <w:t xml:space="preserve">(e.g., Goebel et al., 2015; Kellenberger et al., 2021; Korczak-Abshire et al., 2019; </w:t>
          </w:r>
          <w:proofErr w:type="spellStart"/>
          <w:r w:rsidR="00332894" w:rsidRPr="00332894">
            <w:rPr>
              <w:color w:val="000000"/>
            </w:rPr>
            <w:t>Procksch</w:t>
          </w:r>
          <w:proofErr w:type="spellEnd"/>
          <w:r w:rsidR="00332894" w:rsidRPr="00332894">
            <w:rPr>
              <w:color w:val="000000"/>
            </w:rPr>
            <w:t xml:space="preserve"> et al., 2023; Weinstein et al., 2022)</w:t>
          </w:r>
        </w:sdtContent>
      </w:sdt>
      <w:r w:rsidR="2E111DFB">
        <w:t xml:space="preserve">. </w:t>
      </w:r>
      <w:r w:rsidR="00922B41">
        <w:t>Obviously</w:t>
      </w:r>
      <w:r w:rsidR="2E111DFB">
        <w:t xml:space="preserve">, these different contexts may require some adaptations, such as other </w:t>
      </w:r>
      <w:r w:rsidR="003A7327">
        <w:t>approaches</w:t>
      </w:r>
      <w:r w:rsidR="2E111DFB">
        <w:t xml:space="preserve"> </w:t>
      </w:r>
      <w:r w:rsidR="003A7327">
        <w:t>to</w:t>
      </w:r>
      <w:r w:rsidR="2E111DFB">
        <w:t xml:space="preserve"> mark individuals. For example, seals were marked for drone surveys by </w:t>
      </w:r>
      <w:r w:rsidR="2E111DFB">
        <w:lastRenderedPageBreak/>
        <w:t xml:space="preserve">clipping their fur </w:t>
      </w:r>
      <w:sdt>
        <w:sdtPr>
          <w:rPr>
            <w:color w:val="000000"/>
          </w:rPr>
          <w:tag w:val="MENDELEY_CITATION_v3_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"/>
          <w:id w:val="-1556235442"/>
          <w:placeholder>
            <w:docPart w:val="DefaultPlaceholder_-1854013440"/>
          </w:placeholder>
        </w:sdtPr>
        <w:sdtContent>
          <w:r w:rsidR="00332894" w:rsidRPr="00332894">
            <w:rPr>
              <w:color w:val="000000"/>
            </w:rPr>
            <w:t>(Sorrell et al., 2019)</w:t>
          </w:r>
        </w:sdtContent>
      </w:sdt>
      <w:r w:rsidR="00740AC5">
        <w:t>,</w:t>
      </w:r>
      <w:r w:rsidR="2E111DFB">
        <w:t xml:space="preserve"> elks were attached with high-visibility collars to be resighted in aerial surveys </w:t>
      </w:r>
      <w:sdt>
        <w:sdtPr>
          <w:rPr>
            <w:color w:val="000000"/>
          </w:rPr>
          <w:tag w:val="MENDELEY_CITATION_v3_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"/>
          <w:id w:val="-1192146797"/>
          <w:placeholder>
            <w:docPart w:val="DefaultPlaceholder_-1854013440"/>
          </w:placeholder>
        </w:sdtPr>
        <w:sdtContent>
          <w:r w:rsidR="00332894" w:rsidRPr="00332894">
            <w:rPr>
              <w:color w:val="000000"/>
            </w:rPr>
            <w:t>(Bear et al., 1989)</w:t>
          </w:r>
        </w:sdtContent>
      </w:sdt>
      <w:r w:rsidR="00797345">
        <w:t>,</w:t>
      </w:r>
      <w:r w:rsidR="2E111DFB">
        <w:t xml:space="preserve"> and different ungulate species have been marked with paintballs</w:t>
      </w:r>
      <w:r w:rsidR="00D056C9">
        <w:t xml:space="preserve"> for aerial resighting</w:t>
      </w:r>
      <w:r w:rsidR="2E111DFB">
        <w:t xml:space="preserve"> </w:t>
      </w:r>
      <w:sdt>
        <w:sdtPr>
          <w:rPr>
            <w:color w:val="000000"/>
          </w:rPr>
          <w:tag w:val="MENDELEY_CITATION_v3_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"/>
          <w:id w:val="975102634"/>
          <w:placeholder>
            <w:docPart w:val="DefaultPlaceholder_-1854013440"/>
          </w:placeholder>
        </w:sdtPr>
        <w:sdtContent>
          <w:r w:rsidR="00332894" w:rsidRPr="00332894">
            <w:rPr>
              <w:rFonts w:eastAsia="Times New Roman"/>
              <w:color w:val="000000"/>
            </w:rPr>
            <w:t>(Pauley &amp; Crenshaw, 2006; Skalski et al., 2005)</w:t>
          </w:r>
        </w:sdtContent>
      </w:sdt>
      <w:r w:rsidR="2E111DFB">
        <w:t xml:space="preserve">. </w:t>
      </w:r>
      <w:r w:rsidR="00922B41">
        <w:t xml:space="preserve">Another important adaptation refers to which individual states to represent. </w:t>
      </w:r>
      <w:r w:rsidR="00D459AB" w:rsidRPr="00D87FBB">
        <w:t>When no differences are expected in the temporal dynamics among individuals of different classes</w:t>
      </w:r>
      <w:r w:rsidR="2E111DFB">
        <w:t xml:space="preserve">, our modelling framework could be simplified to represent only two states: present and gone. </w:t>
      </w:r>
      <w:r w:rsidR="00922B41">
        <w:t>However</w:t>
      </w:r>
      <w:r w:rsidR="2E111DFB">
        <w:t xml:space="preserve">, some aggregated populations can present different temporal behaviors between </w:t>
      </w:r>
      <w:r w:rsidR="00922B41">
        <w:t xml:space="preserve">adult </w:t>
      </w:r>
      <w:r w:rsidR="2E111DFB">
        <w:t xml:space="preserve">males and females (and </w:t>
      </w:r>
      <w:r w:rsidR="006D017F">
        <w:t>possibly</w:t>
      </w:r>
      <w:r w:rsidR="2E111DFB">
        <w:t xml:space="preserve"> juveniles)</w:t>
      </w:r>
      <w:r w:rsidR="00DE7837">
        <w:t xml:space="preserve"> (e.g., </w:t>
      </w:r>
      <w:sdt>
        <w:sdtPr>
          <w:rPr>
            <w:color w:val="000000"/>
          </w:rPr>
          <w:tag w:val="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"/>
          <w:id w:val="-826898967"/>
          <w:placeholder>
            <w:docPart w:val="CE85A8AEB1884C6E9AFF0182CBD66637"/>
          </w:placeholder>
        </w:sdtPr>
        <w:sdtContent>
          <w:r w:rsidR="00332894" w:rsidRPr="00332894">
            <w:rPr>
              <w:color w:val="000000"/>
            </w:rPr>
            <w:t>Dujon et al., 2021; Infantes et al., 2022)</w:t>
          </w:r>
        </w:sdtContent>
      </w:sdt>
      <w:r w:rsidR="00922B41">
        <w:t>, potentially</w:t>
      </w:r>
      <w:r w:rsidR="2E111DFB">
        <w:t xml:space="preserve"> </w:t>
      </w:r>
      <w:r w:rsidR="00922B41">
        <w:t xml:space="preserve">requiring the use of </w:t>
      </w:r>
      <w:r w:rsidR="0086753C">
        <w:t xml:space="preserve">sex </w:t>
      </w:r>
      <w:r w:rsidR="00DE7837">
        <w:t>and/</w:t>
      </w:r>
      <w:r w:rsidR="0086753C">
        <w:t xml:space="preserve">or age as </w:t>
      </w:r>
      <w:r w:rsidR="2E111DFB">
        <w:t xml:space="preserve">multiple states. Multiple individual states </w:t>
      </w:r>
      <w:r w:rsidR="00922B41">
        <w:t>might also need to</w:t>
      </w:r>
      <w:r w:rsidR="2E111DFB">
        <w:t xml:space="preserve"> </w:t>
      </w:r>
      <w:r w:rsidR="00922B41">
        <w:t xml:space="preserve">be </w:t>
      </w:r>
      <w:r w:rsidR="2E111DFB">
        <w:t>account</w:t>
      </w:r>
      <w:r w:rsidR="00922B41">
        <w:t>ed</w:t>
      </w:r>
      <w:r w:rsidR="2E111DFB">
        <w:t xml:space="preserve"> for whe</w:t>
      </w:r>
      <w:r w:rsidR="00332391">
        <w:t>n studying</w:t>
      </w:r>
      <w:r w:rsidR="2E111DFB">
        <w:t xml:space="preserve"> bird nesting colonies, in which the nest stage (e.g., nest building, eggs incubation, nestling period) might influence the temporal dynamic of the adults </w:t>
      </w:r>
      <w:sdt>
        <w:sdtPr>
          <w:rPr>
            <w:color w:val="000000"/>
          </w:rPr>
          <w:tag w:val="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"/>
          <w:id w:val="-167486127"/>
          <w:placeholder>
            <w:docPart w:val="DefaultPlaceholder_-1854013440"/>
          </w:placeholder>
        </w:sdtPr>
        <w:sdtContent>
          <w:r w:rsidR="00332894" w:rsidRPr="00332894">
            <w:rPr>
              <w:rFonts w:eastAsia="Times New Roman"/>
              <w:color w:val="000000"/>
            </w:rPr>
            <w:t xml:space="preserve">(Gallego &amp; </w:t>
          </w:r>
          <w:proofErr w:type="spellStart"/>
          <w:r w:rsidR="00332894" w:rsidRPr="00332894">
            <w:rPr>
              <w:rFonts w:eastAsia="Times New Roman"/>
              <w:color w:val="000000"/>
            </w:rPr>
            <w:t>Sarasola</w:t>
          </w:r>
          <w:proofErr w:type="spellEnd"/>
          <w:r w:rsidR="00332894" w:rsidRPr="00332894">
            <w:rPr>
              <w:rFonts w:eastAsia="Times New Roman"/>
              <w:color w:val="000000"/>
            </w:rPr>
            <w:t xml:space="preserve">, 2021; Lachman et al., 2020; </w:t>
          </w:r>
          <w:proofErr w:type="spellStart"/>
          <w:r w:rsidR="00332894" w:rsidRPr="00332894">
            <w:rPr>
              <w:rFonts w:eastAsia="Times New Roman"/>
              <w:color w:val="000000"/>
            </w:rPr>
            <w:t>Sardà</w:t>
          </w:r>
          <w:proofErr w:type="spellEnd"/>
          <w:r w:rsidR="00332894" w:rsidRPr="00332894">
            <w:rPr>
              <w:rFonts w:eastAsia="Times New Roman"/>
              <w:color w:val="000000"/>
            </w:rPr>
            <w:t>‐Palomera et al., 2017)</w:t>
          </w:r>
        </w:sdtContent>
      </w:sdt>
      <w:r w:rsidR="2E111DFB">
        <w:t xml:space="preserve">. Finally, </w:t>
      </w:r>
      <w:r w:rsidR="00922B41">
        <w:t xml:space="preserve">it is important to think carefully if an open population or closed population assumption should be </w:t>
      </w:r>
      <w:r w:rsidR="008C11CD">
        <w:t>considered</w:t>
      </w:r>
      <w:r w:rsidR="00922B41">
        <w:t xml:space="preserve">. For example, </w:t>
      </w:r>
      <w:r w:rsidR="2E111DFB">
        <w:t xml:space="preserve">when surveying populations in which the same individuals use the area of aggregation throughout the sampling period (i.e., entries and departures are insignificant), the model can be simplified to a closed-population capture-recapture model, estimating only availability, double counts, and mark identification. For example, adult seals may use a haul-out </w:t>
      </w:r>
      <w:r w:rsidR="00282823">
        <w:t>site</w:t>
      </w:r>
      <w:r w:rsidR="2E111DFB">
        <w:t xml:space="preserve"> for resting between feeding periods through</w:t>
      </w:r>
      <w:r w:rsidR="000F7C04">
        <w:t>out</w:t>
      </w:r>
      <w:r w:rsidR="2E111DFB">
        <w:t xml:space="preserve"> </w:t>
      </w:r>
      <w:r w:rsidR="00FB2E4E">
        <w:t>several</w:t>
      </w:r>
      <w:r w:rsidR="2E111DFB">
        <w:t xml:space="preserve"> </w:t>
      </w:r>
      <w:r w:rsidR="00D76A64">
        <w:t>weeks</w:t>
      </w:r>
      <w:r w:rsidR="2E111DFB">
        <w:t xml:space="preserve"> </w:t>
      </w:r>
      <w:sdt>
        <w:sdtPr>
          <w:rPr>
            <w:color w:val="000000"/>
          </w:rPr>
          <w:tag w:val="MENDELEY_CITATION_v3_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"/>
          <w:id w:val="728582633"/>
          <w:placeholder>
            <w:docPart w:val="DefaultPlaceholder_-1854013440"/>
          </w:placeholder>
        </w:sdtPr>
        <w:sdtContent>
          <w:r w:rsidR="00332894" w:rsidRPr="00332894">
            <w:rPr>
              <w:rFonts w:eastAsia="Times New Roman"/>
              <w:color w:val="000000"/>
            </w:rPr>
            <w:t>(Cordes &amp; Thompson, 2015)</w:t>
          </w:r>
        </w:sdtContent>
      </w:sdt>
      <w:r w:rsidR="2E111DFB">
        <w:t xml:space="preserve">, </w:t>
      </w:r>
      <w:r w:rsidR="00714A33">
        <w:t>with</w:t>
      </w:r>
      <w:r w:rsidR="007E21E0">
        <w:t xml:space="preserve"> the</w:t>
      </w:r>
      <w:r w:rsidR="2E111DFB">
        <w:t xml:space="preserve"> same individuals </w:t>
      </w:r>
      <w:r w:rsidR="00714A33">
        <w:t>using the</w:t>
      </w:r>
      <w:r w:rsidR="2E111DFB">
        <w:t xml:space="preserve"> area </w:t>
      </w:r>
      <w:r w:rsidR="00D76A64">
        <w:t>during this period</w:t>
      </w:r>
      <w:r w:rsidR="2E111DFB">
        <w:t>.</w:t>
      </w:r>
      <w:r w:rsidR="00A82B4E">
        <w:t xml:space="preserve"> </w:t>
      </w:r>
    </w:p>
    <w:p w14:paraId="034B84A6" w14:textId="26FCE9C6" w:rsidR="00F30DCC" w:rsidRDefault="00AE3D9B" w:rsidP="00F30DCC">
      <w:r>
        <w:t xml:space="preserve">Other types of data at the individual level </w:t>
      </w:r>
      <w:r w:rsidR="00922B41">
        <w:t xml:space="preserve">(different from </w:t>
      </w:r>
      <w:r w:rsidR="0059205D">
        <w:t>mark-resight data</w:t>
      </w:r>
      <w:r w:rsidR="00922B41">
        <w:t>)</w:t>
      </w:r>
      <w:r w:rsidR="0059205D">
        <w:t xml:space="preserve"> </w:t>
      </w:r>
      <w:r w:rsidR="00D76A64">
        <w:t>may</w:t>
      </w:r>
      <w:r>
        <w:t xml:space="preserve"> </w:t>
      </w:r>
      <w:r w:rsidR="00922B41">
        <w:t xml:space="preserve">also </w:t>
      </w:r>
      <w:r>
        <w:t xml:space="preserve">be used </w:t>
      </w:r>
      <w:r w:rsidR="00922B41">
        <w:t>in the proposed</w:t>
      </w:r>
      <w:r>
        <w:t xml:space="preserve"> modelling framework. </w:t>
      </w:r>
      <w:r w:rsidR="00922B41">
        <w:t xml:space="preserve">For example, </w:t>
      </w:r>
      <w:r w:rsidR="00466FB3">
        <w:t xml:space="preserve">GPS tracking data </w:t>
      </w:r>
      <w:r w:rsidR="00530AD8">
        <w:t>from</w:t>
      </w:r>
      <w:r w:rsidR="00550F35" w:rsidRPr="000B77E9">
        <w:t xml:space="preserve"> telemetry devices </w:t>
      </w:r>
      <w:r w:rsidR="000B77E9" w:rsidRPr="000B77E9">
        <w:t>have been used to</w:t>
      </w:r>
      <w:r w:rsidR="00530AD8">
        <w:t xml:space="preserve"> </w:t>
      </w:r>
      <w:r w:rsidR="00434062">
        <w:t xml:space="preserve">estimate detection errors in aerial surveys, particularly </w:t>
      </w:r>
      <w:r w:rsidR="004A73BE">
        <w:t xml:space="preserve">to address availability and perception of individuals </w:t>
      </w:r>
      <w:sdt>
        <w:sdtPr>
          <w:rPr>
            <w:color w:val="000000"/>
          </w:rPr>
          <w:tag w:val="MENDELEY_CITATION_v3_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"/>
          <w:id w:val="217334464"/>
          <w:placeholder>
            <w:docPart w:val="DefaultPlaceholder_-1854013440"/>
          </w:placeholder>
        </w:sdtPr>
        <w:sdtContent>
          <w:r w:rsidR="00332894" w:rsidRPr="00332894">
            <w:rPr>
              <w:color w:val="000000"/>
            </w:rPr>
            <w:t>(Barker, 2008)</w:t>
          </w:r>
        </w:sdtContent>
      </w:sdt>
      <w:r w:rsidR="00530AD8">
        <w:t>.</w:t>
      </w:r>
      <w:r w:rsidR="000B77E9">
        <w:t xml:space="preserve"> </w:t>
      </w:r>
      <w:r w:rsidR="005C7C55">
        <w:t xml:space="preserve">In the context of our approach, if some individuals are telemetry tracked, </w:t>
      </w:r>
      <w:r w:rsidR="00D60CD7">
        <w:t xml:space="preserve">it </w:t>
      </w:r>
      <w:r w:rsidR="00D4411E">
        <w:t>would be</w:t>
      </w:r>
      <w:r w:rsidR="00D60CD7">
        <w:t xml:space="preserve"> possible to estimate the</w:t>
      </w:r>
      <w:r w:rsidR="00904AA0">
        <w:t xml:space="preserve">ir availability during the drone flight </w:t>
      </w:r>
      <w:r w:rsidR="00B6562C">
        <w:t xml:space="preserve">based on </w:t>
      </w:r>
      <w:r w:rsidR="00B55B1C">
        <w:t xml:space="preserve">their </w:t>
      </w:r>
      <w:r w:rsidR="003948E1">
        <w:t>locations</w:t>
      </w:r>
      <w:r w:rsidR="00904AA0">
        <w:t xml:space="preserve">. </w:t>
      </w:r>
      <w:r w:rsidR="005C5B21">
        <w:t>Furthermore, b</w:t>
      </w:r>
      <w:r w:rsidR="00D36B2D">
        <w:t xml:space="preserve">y using these </w:t>
      </w:r>
      <w:r w:rsidR="005C5B21">
        <w:t xml:space="preserve">movement </w:t>
      </w:r>
      <w:r w:rsidR="00D36B2D">
        <w:t>tracks during flights, it may be possible to model movement patterns and identify</w:t>
      </w:r>
      <w:r w:rsidR="001F4469">
        <w:t xml:space="preserve"> (or estimate)</w:t>
      </w:r>
      <w:r w:rsidR="00D36B2D">
        <w:t xml:space="preserve"> double counts. </w:t>
      </w:r>
      <w:r w:rsidR="00F30DCC">
        <w:t xml:space="preserve">In </w:t>
      </w:r>
      <w:r w:rsidR="00FB7DED">
        <w:t>conclusion</w:t>
      </w:r>
      <w:r w:rsidR="00F30DCC">
        <w:t xml:space="preserve">, the developed approach provides a flexible framework that can be tailored for </w:t>
      </w:r>
      <w:r w:rsidR="00466FB3">
        <w:t xml:space="preserve">a </w:t>
      </w:r>
      <w:r w:rsidR="00F30DCC">
        <w:t>wide variety of species</w:t>
      </w:r>
      <w:r w:rsidR="00E148F7">
        <w:t xml:space="preserve"> and contexts</w:t>
      </w:r>
      <w:r w:rsidR="002B13B2">
        <w:t xml:space="preserve"> according to</w:t>
      </w:r>
      <w:r w:rsidR="00E148F7">
        <w:t xml:space="preserve"> the</w:t>
      </w:r>
      <w:r w:rsidR="002B13B2">
        <w:t xml:space="preserve"> </w:t>
      </w:r>
      <w:r w:rsidR="00287C4F">
        <w:t>nature of the aggregat</w:t>
      </w:r>
      <w:r w:rsidR="0088004E">
        <w:t>ed population</w:t>
      </w:r>
      <w:r w:rsidR="00287C4F">
        <w:t xml:space="preserve"> </w:t>
      </w:r>
      <w:r w:rsidR="00D53544">
        <w:t xml:space="preserve">(i.e., </w:t>
      </w:r>
      <w:r w:rsidR="00287C4F">
        <w:t>closed or open</w:t>
      </w:r>
      <w:r w:rsidR="00D53544">
        <w:t>)</w:t>
      </w:r>
      <w:r w:rsidR="0088004E">
        <w:t xml:space="preserve">, the various </w:t>
      </w:r>
      <w:r w:rsidR="00F713F2">
        <w:t>possible individual states,</w:t>
      </w:r>
      <w:r w:rsidR="000A0776">
        <w:t xml:space="preserve"> and</w:t>
      </w:r>
      <w:r w:rsidR="00F713F2">
        <w:t xml:space="preserve"> the</w:t>
      </w:r>
      <w:r w:rsidR="000A0776">
        <w:t xml:space="preserve"> different</w:t>
      </w:r>
      <w:r w:rsidR="00F713F2">
        <w:t xml:space="preserve"> </w:t>
      </w:r>
      <w:r w:rsidR="002B13B2">
        <w:t>type</w:t>
      </w:r>
      <w:r w:rsidR="00F713F2">
        <w:t>s</w:t>
      </w:r>
      <w:r w:rsidR="000A0776">
        <w:t xml:space="preserve"> of</w:t>
      </w:r>
      <w:r w:rsidR="002B13B2">
        <w:t xml:space="preserve"> </w:t>
      </w:r>
      <w:r w:rsidR="000E0B9E">
        <w:t>individual-level data to be collected</w:t>
      </w:r>
      <w:r w:rsidR="00F30DCC">
        <w:t>.</w:t>
      </w:r>
    </w:p>
    <w:p w14:paraId="734E0790" w14:textId="032C95A5" w:rsidR="00AE3D9B" w:rsidRDefault="00AE3D9B" w:rsidP="005F1D67"/>
    <w:p w14:paraId="5F91F145" w14:textId="77777777" w:rsidR="00CE4D5C" w:rsidRPr="000B77E9" w:rsidRDefault="00CE4D5C" w:rsidP="005F1D67">
      <w:pPr>
        <w:rPr>
          <w:color w:val="FF0000"/>
        </w:rPr>
      </w:pPr>
    </w:p>
    <w:p w14:paraId="625C42BE" w14:textId="3C39699D" w:rsidR="00E707BC" w:rsidRPr="003436FC" w:rsidRDefault="003436FC" w:rsidP="005F1D67">
      <w:pPr>
        <w:rPr>
          <w:b/>
          <w:bCs/>
          <w:i/>
          <w:iCs/>
          <w:color w:val="000000" w:themeColor="text1"/>
        </w:rPr>
      </w:pPr>
      <w:r>
        <w:rPr>
          <w:b/>
          <w:bCs/>
          <w:i/>
          <w:iCs/>
          <w:color w:val="000000" w:themeColor="text1"/>
        </w:rPr>
        <w:t xml:space="preserve">4.1. </w:t>
      </w:r>
      <w:r w:rsidR="00E707BC" w:rsidRPr="003436FC">
        <w:rPr>
          <w:b/>
          <w:bCs/>
          <w:i/>
          <w:iCs/>
          <w:color w:val="000000" w:themeColor="text1"/>
        </w:rPr>
        <w:t>Conservation and Management implications</w:t>
      </w:r>
    </w:p>
    <w:p w14:paraId="23DA3984" w14:textId="04DDCE5A" w:rsidR="009A27C7" w:rsidRPr="00DE0303" w:rsidRDefault="2E111DFB" w:rsidP="009A27C7">
      <w:r>
        <w:t xml:space="preserve">The Giant South American River Turtle has experienced historical declines. </w:t>
      </w:r>
      <w:r w:rsidR="001A2A95">
        <w:t xml:space="preserve">Originally, </w:t>
      </w:r>
      <w:r>
        <w:t>its abundance was significantly greater</w:t>
      </w:r>
      <w:r w:rsidR="00985FD9">
        <w:t>,</w:t>
      </w:r>
      <w:r>
        <w:t xml:space="preserve"> and mass nesting occurred in many tributaries of the Amazon and Orinoco Rivers</w:t>
      </w:r>
      <w:r w:rsidR="00985FD9">
        <w:t>,</w:t>
      </w:r>
      <w:r w:rsidR="001A2A95">
        <w:t xml:space="preserve"> but more recently </w:t>
      </w:r>
      <w:r>
        <w:t xml:space="preserve">it has </w:t>
      </w:r>
      <w:r w:rsidR="00FF1D44">
        <w:t xml:space="preserve">either </w:t>
      </w:r>
      <w:r>
        <w:t xml:space="preserve">disappeared from many of these rivers or is now present in much lower densities. </w:t>
      </w:r>
      <w:r w:rsidR="00362CD8">
        <w:t>Yet, t</w:t>
      </w:r>
      <w:r>
        <w:t xml:space="preserve">here are still some large populations of the species across its range, and some of them seem to be recovering </w:t>
      </w:r>
      <w:sdt>
        <w:sdtPr>
          <w:rPr>
            <w:color w:val="000000"/>
          </w:rPr>
          <w:tag w:val="MENDELEY_CITATION_v3_eyJjaXRhdGlvbklEIjoiTUVOREVMRVlfQ0lUQVRJT05fNGQyYzU0ZTAtMzY2Yy00MWNmLThiYWQtMzQxZDAwNDQ4YWV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891814986"/>
          <w:placeholder>
            <w:docPart w:val="DefaultPlaceholder_-1854013440"/>
          </w:placeholder>
        </w:sdtPr>
        <w:sdtContent>
          <w:r w:rsidR="00332894" w:rsidRPr="00332894">
            <w:rPr>
              <w:color w:val="000000"/>
            </w:rPr>
            <w:t>(Forero-Medina et al., 2021)</w:t>
          </w:r>
        </w:sdtContent>
      </w:sdt>
      <w:r>
        <w:t xml:space="preserve">. The seasonal behavior of this species, aggregating and nesting in sandbanks during the dry season, provides an </w:t>
      </w:r>
      <w:r w:rsidR="001A2A95">
        <w:t xml:space="preserve">invaluable </w:t>
      </w:r>
      <w:r>
        <w:t>opportunity to monitor its populations. One traditional method for estimating the number of nesting females is counting the nests, particularly for small aggregations.</w:t>
      </w:r>
      <w:r w:rsidR="00F42F3F">
        <w:t xml:space="preserve"> </w:t>
      </w:r>
      <w:r>
        <w:t xml:space="preserve">However, estimating </w:t>
      </w:r>
      <w:r w:rsidR="00C63284">
        <w:t>abundance</w:t>
      </w:r>
      <w:r>
        <w:t xml:space="preserve"> in areas with substantial mass nesting using such method becomes challenging or even impossible</w:t>
      </w:r>
      <w:r w:rsidR="002D3E50">
        <w:t xml:space="preserve"> because </w:t>
      </w:r>
      <w:r w:rsidR="00037000">
        <w:t xml:space="preserve">individual </w:t>
      </w:r>
      <w:r w:rsidR="002D3E50">
        <w:t xml:space="preserve">nests </w:t>
      </w:r>
      <w:r w:rsidR="00857622">
        <w:t>cannot</w:t>
      </w:r>
      <w:r w:rsidR="002D3E50">
        <w:t xml:space="preserve"> be </w:t>
      </w:r>
      <w:r w:rsidR="00FA6E5B">
        <w:t>distinguished</w:t>
      </w:r>
      <w:r w:rsidR="002D3E50">
        <w:t xml:space="preserve"> from each other</w:t>
      </w:r>
      <w:r>
        <w:t xml:space="preserve">. </w:t>
      </w:r>
      <w:r w:rsidR="009A27C7" w:rsidRPr="006315F3">
        <w:t xml:space="preserve">Another common method for estimating </w:t>
      </w:r>
      <w:r w:rsidR="00037000">
        <w:t>abundance</w:t>
      </w:r>
      <w:r w:rsidR="009A27C7" w:rsidRPr="006315F3">
        <w:t xml:space="preserve"> of river turtles is counting </w:t>
      </w:r>
      <w:r w:rsidR="00D75AF5">
        <w:t xml:space="preserve">the </w:t>
      </w:r>
      <w:r w:rsidR="009A27C7" w:rsidRPr="006315F3">
        <w:t>hatchlings when they emerge</w:t>
      </w:r>
      <w:r w:rsidR="00D75AF5">
        <w:t xml:space="preserve">. </w:t>
      </w:r>
      <w:r w:rsidR="00F42F3F">
        <w:t>Yet</w:t>
      </w:r>
      <w:r w:rsidR="00D75AF5">
        <w:t>,</w:t>
      </w:r>
      <w:r w:rsidR="009A27C7" w:rsidRPr="006315F3">
        <w:t xml:space="preserve"> </w:t>
      </w:r>
      <w:r w:rsidR="00F42F3F">
        <w:t>counting hatchlings</w:t>
      </w:r>
      <w:r w:rsidR="009A27C7" w:rsidRPr="006315F3">
        <w:t xml:space="preserve"> presents </w:t>
      </w:r>
      <w:r w:rsidR="00D75AF5">
        <w:t>important</w:t>
      </w:r>
      <w:r w:rsidR="009A27C7" w:rsidRPr="006315F3">
        <w:t xml:space="preserve"> challenges, </w:t>
      </w:r>
      <w:r w:rsidR="005847E4">
        <w:t xml:space="preserve">potentially providing </w:t>
      </w:r>
      <w:r w:rsidR="00A674C7">
        <w:t>biased abundance estimates</w:t>
      </w:r>
      <w:r w:rsidR="008C664B">
        <w:t xml:space="preserve"> </w:t>
      </w:r>
      <w:sdt>
        <w:sdtPr>
          <w:rPr>
            <w:color w:val="000000"/>
          </w:rPr>
          <w:tag w:val="MENDELEY_CITATION_v3_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"/>
          <w:id w:val="-1789722002"/>
          <w:placeholder>
            <w:docPart w:val="DefaultPlaceholder_-1854013440"/>
          </w:placeholder>
        </w:sdtPr>
        <w:sdtContent>
          <w:r w:rsidR="00B23505" w:rsidRPr="00B23505">
            <w:rPr>
              <w:color w:val="000000"/>
            </w:rPr>
            <w:t>(Norris, 2025)</w:t>
          </w:r>
        </w:sdtContent>
      </w:sdt>
      <w:r w:rsidR="00D75AF5">
        <w:t xml:space="preserve">, besides being a more invasive and </w:t>
      </w:r>
      <w:r w:rsidR="00BB21A4">
        <w:t>laborious</w:t>
      </w:r>
      <w:r w:rsidR="00F42F3F">
        <w:t xml:space="preserve"> approach</w:t>
      </w:r>
      <w:r w:rsidR="009A27C7" w:rsidRPr="006315F3">
        <w:t>.</w:t>
      </w:r>
      <w:r w:rsidR="00E3237A" w:rsidRPr="00E3237A">
        <w:rPr>
          <w:color w:val="FF0000"/>
        </w:rPr>
        <w:t xml:space="preserve"> </w:t>
      </w:r>
      <w:r w:rsidR="00E3237A" w:rsidRPr="00DE0303">
        <w:t xml:space="preserve">Importantly, we have shown that </w:t>
      </w:r>
      <w:r w:rsidR="00916830" w:rsidRPr="00DE0303">
        <w:t xml:space="preserve">visual ground counts </w:t>
      </w:r>
      <w:r w:rsidR="00A86E46" w:rsidRPr="00DE0303">
        <w:t xml:space="preserve">can also be an ineffective approach </w:t>
      </w:r>
      <w:r w:rsidR="003D3E1C" w:rsidRPr="00DE0303">
        <w:t xml:space="preserve">for assessing abundance during mass nesting events due to the obstruction </w:t>
      </w:r>
      <w:r w:rsidR="00466FB3" w:rsidRPr="00DE0303">
        <w:t xml:space="preserve">of the ground-level view </w:t>
      </w:r>
      <w:r w:rsidR="003D3E1C" w:rsidRPr="00DE0303">
        <w:t>that large number</w:t>
      </w:r>
      <w:r w:rsidR="00E5035A" w:rsidRPr="00DE0303">
        <w:t>s</w:t>
      </w:r>
      <w:r w:rsidR="003D3E1C" w:rsidRPr="00DE0303">
        <w:t xml:space="preserve"> of individuals cause</w:t>
      </w:r>
      <w:r w:rsidR="00E3237A" w:rsidRPr="00DE0303">
        <w:t>.</w:t>
      </w:r>
    </w:p>
    <w:p w14:paraId="549C5C14" w14:textId="00A578AD" w:rsidR="00771FC6" w:rsidRDefault="2E111DFB" w:rsidP="005F1D67">
      <w:r w:rsidRPr="00DE0303">
        <w:t>The</w:t>
      </w:r>
      <w:r w:rsidR="00E3237A" w:rsidRPr="00DE0303">
        <w:t>refore, the</w:t>
      </w:r>
      <w:r w:rsidRPr="00DE0303">
        <w:t xml:space="preserve"> presented approach has </w:t>
      </w:r>
      <w:r w:rsidR="001848B2" w:rsidRPr="00DE0303">
        <w:t>important</w:t>
      </w:r>
      <w:r w:rsidRPr="00DE0303">
        <w:t xml:space="preserve"> advantages for monitoring aggregated turtle populations. </w:t>
      </w:r>
      <w:r w:rsidR="0054508C" w:rsidRPr="00DE0303">
        <w:t xml:space="preserve">First, the </w:t>
      </w:r>
      <w:r w:rsidR="0057364D" w:rsidRPr="00DE0303">
        <w:t>aerial images provide a great point of view to count the turtles without obstructions</w:t>
      </w:r>
      <w:r w:rsidR="0054508C" w:rsidRPr="00DE0303">
        <w:t xml:space="preserve">. </w:t>
      </w:r>
      <w:r w:rsidR="0057364D" w:rsidRPr="00DE0303">
        <w:t>Second, a</w:t>
      </w:r>
      <w:r w:rsidRPr="00DE0303">
        <w:t xml:space="preserve"> standardized method that could be applied and compared across different sites</w:t>
      </w:r>
      <w:r w:rsidR="001A2A95" w:rsidRPr="00DE0303">
        <w:t xml:space="preserve"> and different years</w:t>
      </w:r>
      <w:r w:rsidRPr="00DE0303">
        <w:t xml:space="preserve">, with the </w:t>
      </w:r>
      <w:r w:rsidR="00A67503" w:rsidRPr="00DE0303">
        <w:t>estimation of</w:t>
      </w:r>
      <w:r w:rsidRPr="00DE0303">
        <w:t xml:space="preserve"> associated </w:t>
      </w:r>
      <w:r w:rsidR="00A67503" w:rsidRPr="00DE0303">
        <w:t>uncertainty</w:t>
      </w:r>
      <w:r w:rsidRPr="00DE0303">
        <w:t xml:space="preserve">, delivers </w:t>
      </w:r>
      <w:r>
        <w:t xml:space="preserve">a more robust assessment of population size and trends. Furthermore, using </w:t>
      </w:r>
      <w:r w:rsidR="00362CD8">
        <w:t xml:space="preserve">a less </w:t>
      </w:r>
      <w:r>
        <w:t>invasive technique</w:t>
      </w:r>
      <w:r w:rsidR="00D53544">
        <w:t xml:space="preserve"> that reduces manipulation and disturbance of animals</w:t>
      </w:r>
      <w:r>
        <w:t xml:space="preserve">, such as drone-based surveys, is </w:t>
      </w:r>
      <w:r w:rsidRPr="006945D9">
        <w:t>particularly important for imperiled species.</w:t>
      </w:r>
      <w:r w:rsidR="003B0E02" w:rsidRPr="006945D9">
        <w:t xml:space="preserve"> </w:t>
      </w:r>
      <w:r w:rsidR="00321622" w:rsidRPr="006945D9">
        <w:t xml:space="preserve">We </w:t>
      </w:r>
      <w:r w:rsidR="00B80684" w:rsidRPr="006945D9">
        <w:t>therefore</w:t>
      </w:r>
      <w:r w:rsidR="00321622" w:rsidRPr="006945D9">
        <w:t xml:space="preserve"> foresee </w:t>
      </w:r>
      <w:r w:rsidR="001B42F2" w:rsidRPr="006945D9">
        <w:t xml:space="preserve">the establishment </w:t>
      </w:r>
      <w:r w:rsidR="00EE68AB" w:rsidRPr="006945D9">
        <w:t xml:space="preserve">of a collaborative network of governmental and non-governmental institutions across the </w:t>
      </w:r>
      <w:r w:rsidR="00C12E30">
        <w:t xml:space="preserve">mass </w:t>
      </w:r>
      <w:r w:rsidR="00EE68AB" w:rsidRPr="006945D9">
        <w:t>nesti</w:t>
      </w:r>
      <w:r w:rsidR="006945D9" w:rsidRPr="006945D9">
        <w:t>ng areas of river turtles</w:t>
      </w:r>
      <w:r w:rsidR="006945D9">
        <w:t xml:space="preserve"> </w:t>
      </w:r>
      <w:r w:rsidR="006945D9" w:rsidRPr="006945D9">
        <w:t xml:space="preserve">to monitor the species using </w:t>
      </w:r>
      <w:r w:rsidR="00FF1D44">
        <w:t xml:space="preserve">a similar </w:t>
      </w:r>
      <w:r w:rsidR="006945D9" w:rsidRPr="006945D9">
        <w:t>protocol</w:t>
      </w:r>
      <w:r w:rsidR="00FF1D44">
        <w:t xml:space="preserve"> to the one that we developed</w:t>
      </w:r>
      <w:r w:rsidR="006945D9" w:rsidRPr="006945D9">
        <w:t>.</w:t>
      </w:r>
    </w:p>
    <w:p w14:paraId="3CF26C3F" w14:textId="23D19FA6" w:rsidR="007E57BC" w:rsidRPr="00563DBB" w:rsidRDefault="00A829BF" w:rsidP="005F1D67">
      <w:r w:rsidRPr="00A829BF">
        <w:t>The estimated number of females in this study confirms the</w:t>
      </w:r>
      <w:r>
        <w:t xml:space="preserve"> uttermost</w:t>
      </w:r>
      <w:r w:rsidRPr="00A829BF">
        <w:t xml:space="preserve"> importance of this site for the conservation of the species. </w:t>
      </w:r>
      <w:r w:rsidRPr="00563DBB">
        <w:t xml:space="preserve">Our estimated total </w:t>
      </w:r>
      <w:r w:rsidR="00EC69A2">
        <w:t>abundance</w:t>
      </w:r>
      <w:r w:rsidRPr="00563DBB">
        <w:t xml:space="preserve"> for the aggregation site during 12 continuous days of mass nesting was 41,377 turtles. </w:t>
      </w:r>
      <w:r w:rsidRPr="00A829BF">
        <w:t>Th</w:t>
      </w:r>
      <w:r>
        <w:t>is</w:t>
      </w:r>
      <w:r w:rsidRPr="00A829BF">
        <w:t xml:space="preserve"> estimate is higher than any other mass </w:t>
      </w:r>
      <w:r w:rsidRPr="00A829BF">
        <w:lastRenderedPageBreak/>
        <w:t>nesting recorded for the species</w:t>
      </w:r>
      <w:r w:rsidR="005C14F9">
        <w:t xml:space="preserve"> </w:t>
      </w:r>
      <w:sdt>
        <w:sdtPr>
          <w:rPr>
            <w:color w:val="000000"/>
          </w:rPr>
          <w:tag w:val="MENDELEY_CITATION_v3_eyJjaXRhdGlvbklEIjoiTUVOREVMRVlfQ0lUQVRJT05fY2QxZGQzNjMtMzljNC00OWY0LWJkOTAtYzk0MjE0ZTcxMjl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1178080195"/>
          <w:placeholder>
            <w:docPart w:val="03835A9CCC9540E29986986BDDE56D78"/>
          </w:placeholder>
        </w:sdtPr>
        <w:sdtContent>
          <w:r w:rsidR="00332894" w:rsidRPr="00332894">
            <w:rPr>
              <w:color w:val="000000"/>
            </w:rPr>
            <w:t>(Forero-Medina et al., 2021)</w:t>
          </w:r>
        </w:sdtContent>
      </w:sdt>
      <w:r>
        <w:t xml:space="preserve">. </w:t>
      </w:r>
      <w:r w:rsidR="00563DBB">
        <w:t>Since t</w:t>
      </w:r>
      <w:r w:rsidR="00563DBB" w:rsidRPr="00563DBB">
        <w:t xml:space="preserve">he nesting </w:t>
      </w:r>
      <w:r w:rsidR="00563DBB">
        <w:t xml:space="preserve">event </w:t>
      </w:r>
      <w:r w:rsidR="00563DBB" w:rsidRPr="00563DBB">
        <w:t xml:space="preserve">continued for </w:t>
      </w:r>
      <w:r w:rsidR="00563DBB">
        <w:t>some</w:t>
      </w:r>
      <w:r w:rsidR="00563DBB" w:rsidRPr="00563DBB">
        <w:t xml:space="preserve"> days after the last drone flight, </w:t>
      </w:r>
      <w:r w:rsidR="00563DBB">
        <w:t>we can assume that</w:t>
      </w:r>
      <w:r w:rsidR="00563DBB" w:rsidRPr="00563DBB">
        <w:t xml:space="preserve"> a few thousand additional females still </w:t>
      </w:r>
      <w:r w:rsidR="004E0C23">
        <w:t>used</w:t>
      </w:r>
      <w:r w:rsidR="00563DBB" w:rsidRPr="00563DBB">
        <w:t xml:space="preserve"> this particular </w:t>
      </w:r>
      <w:r w:rsidR="00BC11DF">
        <w:t>sandbank</w:t>
      </w:r>
      <w:r w:rsidR="00563DBB" w:rsidRPr="00563DBB">
        <w:t xml:space="preserve">. </w:t>
      </w:r>
      <w:r w:rsidR="004509CD">
        <w:t>Although</w:t>
      </w:r>
      <w:r w:rsidR="00995779">
        <w:t xml:space="preserve"> </w:t>
      </w:r>
      <w:r w:rsidR="00EB26F0">
        <w:t>this abundance estimate</w:t>
      </w:r>
      <w:r w:rsidR="00995779">
        <w:t xml:space="preserve"> may </w:t>
      </w:r>
      <w:r w:rsidR="000E201E">
        <w:t>represent</w:t>
      </w:r>
      <w:r w:rsidR="00995779">
        <w:t xml:space="preserve"> </w:t>
      </w:r>
      <w:r w:rsidR="00CF4C45">
        <w:t>a large number of river turtles</w:t>
      </w:r>
      <w:r w:rsidR="004509CD">
        <w:t xml:space="preserve">, </w:t>
      </w:r>
      <w:r w:rsidR="000E201E">
        <w:t>it</w:t>
      </w:r>
      <w:r w:rsidR="0019668B">
        <w:t xml:space="preserve"> </w:t>
      </w:r>
      <w:r w:rsidR="00EB26F0">
        <w:t xml:space="preserve">is probably only a fraction of what the </w:t>
      </w:r>
      <w:r w:rsidR="00014784">
        <w:t xml:space="preserve">historical </w:t>
      </w:r>
      <w:r w:rsidR="00EB26F0">
        <w:t>pop</w:t>
      </w:r>
      <w:r w:rsidR="00270F39">
        <w:t>ulation</w:t>
      </w:r>
      <w:r w:rsidR="00FC4D6F">
        <w:t>s</w:t>
      </w:r>
      <w:r w:rsidR="00270F39">
        <w:t xml:space="preserve"> </w:t>
      </w:r>
      <w:r w:rsidR="00FC4D6F">
        <w:t>were</w:t>
      </w:r>
      <w:r w:rsidR="00270F39">
        <w:t xml:space="preserve"> </w:t>
      </w:r>
      <w:r w:rsidR="00FC4D6F">
        <w:t>in the Amazon region</w:t>
      </w:r>
      <w:r w:rsidR="00014784">
        <w:t>,</w:t>
      </w:r>
      <w:r w:rsidR="00270F39">
        <w:t xml:space="preserve"> based on </w:t>
      </w:r>
      <w:r w:rsidR="00FC4D6F">
        <w:t xml:space="preserve">historical records of </w:t>
      </w:r>
      <w:r w:rsidR="00C13039">
        <w:t>exported eggs (</w:t>
      </w:r>
      <w:sdt>
        <w:sdtPr>
          <w:rPr>
            <w:color w:val="000000"/>
          </w:rPr>
          <w:tag w:val="MENDELEY_CITATION_v3_eyJjaXRhdGlvbklEIjoiTUVOREVMRVlfQ0lUQVRJT05fMTljZjY4ZGUtYTlmNi00ZTdhLThjOTktODQ5NTM1YTVkYmY4IiwicHJvcGVydGllcyI6eyJub3RlSW5kZXgiOjB9LCJpc0VkaXRlZCI6ZmFsc2UsIm1hbnVhbE92ZXJyaWRlIjp7ImlzTWFudWFsbHlPdmVycmlkZGVuIjp0cnVlLCJjaXRlcHJvY1RleHQiOiIoRm9yZXJvLU1lZGluYSBldCBhbC4sIDIwMjEpIiwibWFudWFsT3ZlcnJpZGVUZXh0IjoiRm9yZXJvLU1lZGluYSBldCBhbC4sIDIwMjEpIn0sImNpdGF0aW9uSXRlbXMiOlt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
          <w:id w:val="-260770438"/>
          <w:placeholder>
            <w:docPart w:val="0029C314ACFF403B8CF7A19C205D8361"/>
          </w:placeholder>
        </w:sdtPr>
        <w:sdtContent>
          <w:r w:rsidR="00332894" w:rsidRPr="00332894">
            <w:rPr>
              <w:color w:val="000000"/>
            </w:rPr>
            <w:t>Forero-Medina et al., 2021)</w:t>
          </w:r>
        </w:sdtContent>
      </w:sdt>
      <w:r w:rsidR="004509CD">
        <w:t xml:space="preserve">. </w:t>
      </w:r>
      <w:r w:rsidR="00347B08">
        <w:t>The implementation of a</w:t>
      </w:r>
      <w:r w:rsidR="00563DBB" w:rsidRPr="00563DBB">
        <w:t xml:space="preserve"> monitoring protocol </w:t>
      </w:r>
      <w:r w:rsidR="00347B08">
        <w:t xml:space="preserve">should consider </w:t>
      </w:r>
      <w:r w:rsidR="00FF1D44">
        <w:t xml:space="preserve">extending </w:t>
      </w:r>
      <w:r w:rsidR="00347B08">
        <w:t>the</w:t>
      </w:r>
      <w:r w:rsidR="00563DBB" w:rsidRPr="00563DBB">
        <w:t xml:space="preserve"> </w:t>
      </w:r>
      <w:r w:rsidR="00347B08">
        <w:t>surveys</w:t>
      </w:r>
      <w:r w:rsidR="00563DBB" w:rsidRPr="00563DBB">
        <w:t xml:space="preserve"> </w:t>
      </w:r>
      <w:r w:rsidR="00FF1D44">
        <w:t xml:space="preserve">throughout </w:t>
      </w:r>
      <w:r w:rsidR="00563DBB" w:rsidRPr="00563DBB">
        <w:t xml:space="preserve">the </w:t>
      </w:r>
      <w:r w:rsidR="004E0C23">
        <w:t>entire</w:t>
      </w:r>
      <w:r w:rsidR="00563DBB" w:rsidRPr="00563DBB">
        <w:t xml:space="preserve"> nesting period.</w:t>
      </w:r>
      <w:r w:rsidR="00347B08">
        <w:t xml:space="preserve"> Furthermore, </w:t>
      </w:r>
      <w:r w:rsidR="00A85CE7">
        <w:t xml:space="preserve">because there are other </w:t>
      </w:r>
      <w:r w:rsidR="006F466B">
        <w:t xml:space="preserve">sandbanks in the region </w:t>
      </w:r>
      <w:r w:rsidR="004E0C23">
        <w:t>that</w:t>
      </w:r>
      <w:r w:rsidR="006F466B">
        <w:t xml:space="preserve"> the turtles also </w:t>
      </w:r>
      <w:r w:rsidR="005B516F">
        <w:t xml:space="preserve">use to </w:t>
      </w:r>
      <w:r w:rsidR="006F466B">
        <w:t>nest</w:t>
      </w:r>
      <w:r w:rsidR="00C74A83">
        <w:t xml:space="preserve">, it would be important to </w:t>
      </w:r>
      <w:r w:rsidR="005B516F">
        <w:t xml:space="preserve">include them to have a comprehensive estimate </w:t>
      </w:r>
      <w:r w:rsidR="004E0C23">
        <w:t>of the nesting population in the region.</w:t>
      </w:r>
    </w:p>
    <w:p w14:paraId="1975A35F" w14:textId="1952CD1A" w:rsidR="00695FF5" w:rsidRDefault="00A92E95" w:rsidP="005F1D67">
      <w:r w:rsidRPr="00727446">
        <w:t xml:space="preserve">Seasonal aggregations of wildlife populations (e.g., haul-out </w:t>
      </w:r>
      <w:r>
        <w:t xml:space="preserve">sites, </w:t>
      </w:r>
      <w:r w:rsidRPr="00727446">
        <w:t>migratory stopover sites</w:t>
      </w:r>
      <w:r>
        <w:t xml:space="preserve">, </w:t>
      </w:r>
      <w:r w:rsidRPr="00727446">
        <w:t>nesting or breeding colonies) provide a great opportunity for efficiently estimating and monitoring abundance.</w:t>
      </w:r>
      <w:r>
        <w:rPr>
          <w:color w:val="000000" w:themeColor="text1"/>
        </w:rPr>
        <w:t xml:space="preserve"> </w:t>
      </w:r>
      <w:r w:rsidRPr="2E111DFB">
        <w:rPr>
          <w:color w:val="000000" w:themeColor="text1"/>
        </w:rPr>
        <w:t xml:space="preserve">Drone-based counts have been used to survey spatially aggregated populations </w:t>
      </w:r>
      <w:sdt>
        <w:sdtPr>
          <w:rPr>
            <w:color w:val="000000"/>
          </w:rPr>
          <w:tag w:val="MENDELEY_CITATION_v3_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
          <w:id w:val="1856700567"/>
          <w:placeholder>
            <w:docPart w:val="27DE16879280414F9221EBB2538AC106"/>
          </w:placeholder>
        </w:sdtPr>
        <w:sdtContent>
          <w:r w:rsidR="00332894" w:rsidRPr="00332894">
            <w:rPr>
              <w:color w:val="000000"/>
            </w:rPr>
            <w:t>(Christie et al., 2016; Lyons et al., 2019)</w:t>
          </w:r>
        </w:sdtContent>
      </w:sdt>
      <w:r w:rsidRPr="2E111DFB">
        <w:rPr>
          <w:color w:val="000000" w:themeColor="text1"/>
        </w:rPr>
        <w:t xml:space="preserve">, but </w:t>
      </w:r>
      <w:r>
        <w:rPr>
          <w:color w:val="000000" w:themeColor="text1"/>
        </w:rPr>
        <w:t>there has been little</w:t>
      </w:r>
      <w:r w:rsidRPr="2E111DFB">
        <w:rPr>
          <w:color w:val="000000" w:themeColor="text1"/>
        </w:rPr>
        <w:t xml:space="preserve"> awareness of the multiple detection errors that may affect counts and consequently bias </w:t>
      </w:r>
      <w:r>
        <w:rPr>
          <w:color w:val="000000" w:themeColor="text1"/>
        </w:rPr>
        <w:t>population</w:t>
      </w:r>
      <w:r w:rsidRPr="2E111DFB">
        <w:rPr>
          <w:color w:val="000000" w:themeColor="text1"/>
        </w:rPr>
        <w:t xml:space="preserve"> estimates</w:t>
      </w:r>
      <w:r>
        <w:rPr>
          <w:color w:val="000000" w:themeColor="text1"/>
        </w:rPr>
        <w:t>.</w:t>
      </w:r>
      <w:r w:rsidRPr="00B5620B">
        <w:t xml:space="preserve"> </w:t>
      </w:r>
      <w:r>
        <w:t>The use of orthomosaics generated from drone flights is becoming an increasingly common approach to survey aggregated wildlife populations and, for this reason, we believe the developed methodology has great potential to be applied (and adapted) to many different contexts</w:t>
      </w:r>
      <w:r w:rsidR="00611C2C">
        <w:t xml:space="preserve"> in which </w:t>
      </w:r>
      <w:r w:rsidR="007C4997">
        <w:t>threatened species</w:t>
      </w:r>
      <w:r w:rsidR="00183CF0">
        <w:t xml:space="preserve"> </w:t>
      </w:r>
      <w:r w:rsidR="00611C2C">
        <w:t>are surveyed</w:t>
      </w:r>
      <w:r w:rsidR="00183CF0">
        <w:t xml:space="preserve"> </w:t>
      </w:r>
      <w:r w:rsidR="00611C2C">
        <w:t>using</w:t>
      </w:r>
      <w:r w:rsidR="00183CF0">
        <w:t xml:space="preserve"> drone-based </w:t>
      </w:r>
      <w:r w:rsidR="00611C2C">
        <w:t>orthomosaics</w:t>
      </w:r>
      <w:r w:rsidR="00C71ADF" w:rsidRPr="00C71ADF">
        <w:t>.</w:t>
      </w:r>
      <w:r w:rsidR="00C3266D">
        <w:t xml:space="preserve"> </w:t>
      </w:r>
      <w:r w:rsidR="001A2A95">
        <w:t>Ultimately, w</w:t>
      </w:r>
      <w:r w:rsidR="003E4FF0" w:rsidRPr="00626AE6">
        <w:t>e expect</w:t>
      </w:r>
      <w:r w:rsidR="00626AE6">
        <w:t xml:space="preserve"> </w:t>
      </w:r>
      <w:r w:rsidR="001A2A95">
        <w:t>that this approach will contribute to the</w:t>
      </w:r>
      <w:r w:rsidR="001A2A95" w:rsidRPr="00626AE6">
        <w:t xml:space="preserve"> </w:t>
      </w:r>
      <w:r w:rsidR="003E4FF0" w:rsidRPr="00626AE6">
        <w:t>efficient and timely monitoring of abundance</w:t>
      </w:r>
      <w:r w:rsidR="00626AE6" w:rsidRPr="00626AE6">
        <w:t xml:space="preserve"> in</w:t>
      </w:r>
      <w:r w:rsidR="003E4FF0" w:rsidRPr="00626AE6">
        <w:t xml:space="preserve"> </w:t>
      </w:r>
      <w:r w:rsidR="00422AC5">
        <w:t xml:space="preserve">wildlife </w:t>
      </w:r>
      <w:r w:rsidR="003E4FF0" w:rsidRPr="00626AE6">
        <w:t>conservation and management programs.</w:t>
      </w:r>
    </w:p>
    <w:p w14:paraId="0D5DDF9F" w14:textId="77777777" w:rsidR="009D5554" w:rsidRPr="009D5554" w:rsidRDefault="009D5554" w:rsidP="009D5554">
      <w:pPr>
        <w:rPr>
          <w:ins w:id="41" w:author="Lydia Groves" w:date="2025-04-15T13:26:00Z"/>
          <w:lang w:val="en-GB"/>
        </w:rPr>
      </w:pPr>
      <w:ins w:id="42" w:author="Lydia Groves" w:date="2025-04-15T13:26:00Z">
        <w:r w:rsidRPr="009D5554">
          <w:t>Please ensure that these sections are included in the following order: </w:t>
        </w:r>
        <w:r w:rsidRPr="009D5554">
          <w:rPr>
            <w:lang w:val="en-GB"/>
          </w:rPr>
          <w:t> </w:t>
        </w:r>
      </w:ins>
    </w:p>
    <w:p w14:paraId="65588B22" w14:textId="77777777" w:rsidR="009D5554" w:rsidRPr="009D5554" w:rsidRDefault="009D5554" w:rsidP="009D5554">
      <w:pPr>
        <w:rPr>
          <w:ins w:id="43" w:author="Lydia Groves" w:date="2025-04-15T13:26:00Z"/>
          <w:lang w:val="en-GB"/>
        </w:rPr>
      </w:pPr>
      <w:ins w:id="44" w:author="Lydia Groves" w:date="2025-04-15T13:26:00Z">
        <w:r w:rsidRPr="009D5554">
          <w:t>1. Acknowledgements </w:t>
        </w:r>
        <w:r w:rsidRPr="009D5554">
          <w:rPr>
            <w:lang w:val="en-GB"/>
          </w:rPr>
          <w:t> </w:t>
        </w:r>
      </w:ins>
    </w:p>
    <w:p w14:paraId="10DE9649" w14:textId="77777777" w:rsidR="009D5554" w:rsidRPr="009D5554" w:rsidRDefault="009D5554" w:rsidP="009D5554">
      <w:pPr>
        <w:rPr>
          <w:ins w:id="45" w:author="Lydia Groves" w:date="2025-04-15T13:26:00Z"/>
          <w:lang w:val="en-GB"/>
        </w:rPr>
      </w:pPr>
      <w:ins w:id="46" w:author="Lydia Groves" w:date="2025-04-15T13:26:00Z">
        <w:r w:rsidRPr="009D5554">
          <w:t>2. Conflict of Interest Statement ; Please add a Conflict of Interest statement (this should appear between your Acknowledgements and Author's Contributions statement). If none of the authors have a conflict of interest, please state this. You can find out more about our Conflict of Interest policy here: https://besjournals.onlinelibrary.wiley.com/hub/editorial-policies#interest. </w:t>
        </w:r>
        <w:r w:rsidRPr="009D5554">
          <w:rPr>
            <w:lang w:val="en-GB"/>
          </w:rPr>
          <w:t> </w:t>
        </w:r>
      </w:ins>
    </w:p>
    <w:p w14:paraId="46381675" w14:textId="77777777" w:rsidR="009D5554" w:rsidRPr="009D5554" w:rsidRDefault="009D5554" w:rsidP="009D5554">
      <w:pPr>
        <w:rPr>
          <w:ins w:id="47" w:author="Lydia Groves" w:date="2025-04-15T13:26:00Z"/>
          <w:lang w:val="en-GB"/>
        </w:rPr>
      </w:pPr>
      <w:ins w:id="48" w:author="Lydia Groves" w:date="2025-04-15T13:26:00Z">
        <w:r w:rsidRPr="009D5554">
          <w:t>3. Authors' Contributions (please put your Statement of Inclusion as a sub-heading at the end if you'd like to include this) ; Please check the authors’ contributions statement in line with our authorship criteria, checking the description of each person’s involvement meets these criteria: https://besjournals.onlinelibrary.wiley.com/hub/journal/13652664/about/author-</w:t>
        </w:r>
        <w:r w:rsidRPr="009D5554">
          <w:lastRenderedPageBreak/>
          <w:t>guidelines#ManuscriptSpecifications. Please note, every author must be mentioned in this section and every author must be mentioned by their full name e.g. Lydia Groves, rather than their initials. </w:t>
        </w:r>
        <w:r w:rsidRPr="009D5554">
          <w:rPr>
            <w:lang w:val="en-GB"/>
          </w:rPr>
          <w:t> </w:t>
        </w:r>
      </w:ins>
    </w:p>
    <w:p w14:paraId="70C25939" w14:textId="77777777" w:rsidR="009D5554" w:rsidRPr="009D5554" w:rsidRDefault="009D5554" w:rsidP="009D5554">
      <w:pPr>
        <w:rPr>
          <w:ins w:id="49" w:author="Lydia Groves" w:date="2025-04-15T13:26:00Z"/>
          <w:lang w:val="en-GB"/>
        </w:rPr>
      </w:pPr>
      <w:ins w:id="50" w:author="Lydia Groves" w:date="2025-04-15T13:26:00Z">
        <w:r w:rsidRPr="009D5554">
          <w:t>4. Data Availability Statement ; In order to meet the journal’s data accessibility policy, please archive all data used for this paper in a publicly accessible repository. You can find more information about our policy in the decision letter. For theoretical papers, the model code should be archived. We do not allow data to be archived in Supporting Information. </w:t>
        </w:r>
        <w:r w:rsidRPr="009D5554">
          <w:rPr>
            <w:lang w:val="en-GB"/>
          </w:rPr>
          <w:t> </w:t>
        </w:r>
      </w:ins>
    </w:p>
    <w:p w14:paraId="6AE5CDED" w14:textId="77777777" w:rsidR="009D5554" w:rsidRPr="009D5554" w:rsidRDefault="009D5554" w:rsidP="009D5554">
      <w:pPr>
        <w:rPr>
          <w:ins w:id="51" w:author="Lydia Groves" w:date="2025-04-15T13:26:00Z"/>
          <w:lang w:val="en-GB"/>
        </w:rPr>
      </w:pPr>
      <w:ins w:id="52" w:author="Lydia Groves" w:date="2025-04-15T13:26:00Z">
        <w:r w:rsidRPr="009D5554">
          <w:t> </w:t>
        </w:r>
        <w:r w:rsidRPr="009D5554">
          <w:rPr>
            <w:lang w:val="en-GB"/>
          </w:rPr>
          <w:t> </w:t>
        </w:r>
      </w:ins>
    </w:p>
    <w:p w14:paraId="0D19DE6F" w14:textId="77777777" w:rsidR="009D5554" w:rsidRPr="009D5554" w:rsidRDefault="009D5554" w:rsidP="009D5554">
      <w:pPr>
        <w:rPr>
          <w:ins w:id="53" w:author="Lydia Groves" w:date="2025-04-15T13:26:00Z"/>
          <w:lang w:val="en-GB"/>
        </w:rPr>
      </w:pPr>
      <w:ins w:id="54" w:author="Lydia Groves" w:date="2025-04-15T13:26:00Z">
        <w:r w:rsidRPr="009D5554">
          <w:t>If you decide to archive any of your data in Dryad, which is integrated with the British Ecological Society journals and where we will cover the cost of the deposit (up to 20GB), please email admin@journalofappliedecology.org first so we can set up a placeholder with you. </w:t>
        </w:r>
        <w:r w:rsidRPr="009D5554">
          <w:rPr>
            <w:lang w:val="en-GB"/>
          </w:rPr>
          <w:t> </w:t>
        </w:r>
      </w:ins>
    </w:p>
    <w:p w14:paraId="3476FA01" w14:textId="77777777" w:rsidR="009D5554" w:rsidRPr="009D5554" w:rsidRDefault="009D5554" w:rsidP="009D5554">
      <w:pPr>
        <w:rPr>
          <w:ins w:id="55" w:author="Lydia Groves" w:date="2025-04-15T13:26:00Z"/>
          <w:lang w:val="en-GB"/>
        </w:rPr>
      </w:pPr>
      <w:ins w:id="56" w:author="Lydia Groves" w:date="2025-04-15T13:26:00Z">
        <w:r w:rsidRPr="009D5554">
          <w:t> </w:t>
        </w:r>
        <w:r w:rsidRPr="009D5554">
          <w:rPr>
            <w:lang w:val="en-GB"/>
          </w:rPr>
          <w:t> </w:t>
        </w:r>
      </w:ins>
    </w:p>
    <w:p w14:paraId="5361BC3F" w14:textId="77777777" w:rsidR="009D5554" w:rsidRPr="009D5554" w:rsidRDefault="009D5554" w:rsidP="009D5554">
      <w:pPr>
        <w:rPr>
          <w:ins w:id="57" w:author="Lydia Groves" w:date="2025-04-15T13:26:00Z"/>
          <w:lang w:val="en-GB"/>
        </w:rPr>
      </w:pPr>
      <w:ins w:id="58" w:author="Lydia Groves" w:date="2025-04-15T13:26:00Z">
        <w:r w:rsidRPr="009D5554">
          <w:t>Please include the DOI for your data/code here. The statement should follow this structure: </w:t>
        </w:r>
        <w:r w:rsidRPr="009D5554">
          <w:rPr>
            <w:lang w:val="en-GB"/>
          </w:rPr>
          <w:t> </w:t>
        </w:r>
      </w:ins>
    </w:p>
    <w:p w14:paraId="677FAC74" w14:textId="77777777" w:rsidR="009D5554" w:rsidRPr="009D5554" w:rsidRDefault="009D5554" w:rsidP="009D5554">
      <w:pPr>
        <w:rPr>
          <w:ins w:id="59" w:author="Lydia Groves" w:date="2025-04-15T13:26:00Z"/>
          <w:lang w:val="en-GB"/>
        </w:rPr>
      </w:pPr>
      <w:ins w:id="60" w:author="Lydia Groves" w:date="2025-04-15T13:26:00Z">
        <w:r w:rsidRPr="009D5554">
          <w:t>'Data available via the Dryad Digital Repository https://doi.org/10.5061/dryad.2d0g778 (</w:t>
        </w:r>
        <w:proofErr w:type="spellStart"/>
        <w:r w:rsidRPr="009D5554">
          <w:t>Girard,Shea</w:t>
        </w:r>
        <w:proofErr w:type="spellEnd"/>
        <w:r w:rsidRPr="009D5554">
          <w:t>, &amp; Fisher, 2018)‘. </w:t>
        </w:r>
        <w:r w:rsidRPr="009D5554">
          <w:rPr>
            <w:lang w:val="en-GB"/>
          </w:rPr>
          <w:t> </w:t>
        </w:r>
      </w:ins>
    </w:p>
    <w:p w14:paraId="2807C9BD" w14:textId="77777777" w:rsidR="009D5554" w:rsidRPr="009D5554" w:rsidRDefault="009D5554" w:rsidP="009D5554">
      <w:pPr>
        <w:rPr>
          <w:ins w:id="61" w:author="Lydia Groves" w:date="2025-04-15T13:26:00Z"/>
          <w:lang w:val="en-GB"/>
        </w:rPr>
      </w:pPr>
      <w:ins w:id="62" w:author="Lydia Groves" w:date="2025-04-15T13:26:00Z">
        <w:r w:rsidRPr="009D5554">
          <w:t> </w:t>
        </w:r>
        <w:r w:rsidRPr="009D5554">
          <w:rPr>
            <w:lang w:val="en-GB"/>
          </w:rPr>
          <w:t> </w:t>
        </w:r>
      </w:ins>
    </w:p>
    <w:p w14:paraId="4DD32B34" w14:textId="77777777" w:rsidR="009D5554" w:rsidRPr="009D5554" w:rsidRDefault="009D5554" w:rsidP="009D5554">
      <w:pPr>
        <w:rPr>
          <w:ins w:id="63" w:author="Lydia Groves" w:date="2025-04-15T13:26:00Z"/>
          <w:lang w:val="en-GB"/>
        </w:rPr>
      </w:pPr>
      <w:ins w:id="64" w:author="Lydia Groves" w:date="2025-04-15T13:26:00Z">
        <w:r w:rsidRPr="009D5554">
          <w:t>Please also add a reference to the data set to the reference list e.g. ‘Girard F, Shea K, Fisher CR (2018) Data from: Projecting the recovery of a long-lived deep-sea octocoral species after the Deepwater Horizon oil spill using structured population models. Dryad Digital Repository. https://doi.org/10.5061/dryad.2d0g778</w:t>
        </w:r>
        <w:r w:rsidRPr="009D5554">
          <w:rPr>
            <w:lang w:val="en-GB"/>
          </w:rPr>
          <w:t> </w:t>
        </w:r>
      </w:ins>
    </w:p>
    <w:p w14:paraId="392D5809" w14:textId="77777777" w:rsidR="009D5554" w:rsidRPr="009D5554" w:rsidRDefault="009D5554" w:rsidP="009D5554">
      <w:pPr>
        <w:rPr>
          <w:ins w:id="65" w:author="Lydia Groves" w:date="2025-04-15T13:26:00Z"/>
          <w:lang w:val="en-GB"/>
        </w:rPr>
      </w:pPr>
      <w:ins w:id="66" w:author="Lydia Groves" w:date="2025-04-15T13:26:00Z">
        <w:r w:rsidRPr="009D5554">
          <w:rPr>
            <w:lang w:val="en-GB"/>
          </w:rPr>
          <w:t> </w:t>
        </w:r>
      </w:ins>
    </w:p>
    <w:p w14:paraId="1B972B90" w14:textId="77777777" w:rsidR="009D5554" w:rsidRPr="009D5554" w:rsidRDefault="009D5554" w:rsidP="009D5554">
      <w:pPr>
        <w:rPr>
          <w:ins w:id="67" w:author="Lydia Groves" w:date="2025-04-15T13:26:00Z"/>
          <w:lang w:val="en-GB"/>
        </w:rPr>
      </w:pPr>
      <w:ins w:id="68" w:author="Lydia Groves" w:date="2025-04-15T13:26:00Z">
        <w:r w:rsidRPr="009D5554">
          <w:t>*PLEASE NOTE: We are unable to proceed with the production process until your data is published and the DOI is live. Please wait until this stage is complete before you return your final files*</w:t>
        </w:r>
        <w:r w:rsidRPr="009D5554">
          <w:rPr>
            <w:lang w:val="en-GB"/>
          </w:rPr>
          <w:t> </w:t>
        </w:r>
      </w:ins>
    </w:p>
    <w:p w14:paraId="534EDAD8" w14:textId="77777777" w:rsidR="0026267C" w:rsidRPr="009D5554" w:rsidRDefault="0026267C" w:rsidP="005F1D67">
      <w:pPr>
        <w:rPr>
          <w:lang w:val="en-GB"/>
          <w:rPrChange w:id="69" w:author="Lydia Groves" w:date="2025-04-15T13:26:00Z" w16du:dateUtc="2025-04-15T12:26:00Z">
            <w:rPr/>
          </w:rPrChange>
        </w:rPr>
      </w:pPr>
    </w:p>
    <w:p w14:paraId="76B40A3D" w14:textId="0E04279C" w:rsidR="0026267C" w:rsidRPr="00327EEE" w:rsidRDefault="0026267C" w:rsidP="005F1D67">
      <w:pPr>
        <w:rPr>
          <w:b/>
          <w:bCs/>
          <w:lang w:val="pt-BR"/>
        </w:rPr>
      </w:pPr>
      <w:r w:rsidRPr="00327EEE">
        <w:rPr>
          <w:b/>
          <w:bCs/>
          <w:lang w:val="pt-BR"/>
        </w:rPr>
        <w:t>References</w:t>
      </w:r>
    </w:p>
    <w:sdt>
      <w:sdtPr>
        <w:rPr>
          <w:color w:val="000000"/>
        </w:rPr>
        <w:tag w:val="MENDELEY_BIBLIOGRAPHY"/>
        <w:id w:val="-1421173003"/>
        <w:placeholder>
          <w:docPart w:val="DefaultPlaceholder_-1854013440"/>
        </w:placeholder>
      </w:sdtPr>
      <w:sdtContent>
        <w:p w14:paraId="0B4EAB05" w14:textId="77777777" w:rsidR="00B23505" w:rsidRDefault="00B23505">
          <w:pPr>
            <w:autoSpaceDE w:val="0"/>
            <w:autoSpaceDN w:val="0"/>
            <w:ind w:hanging="480"/>
            <w:divId w:val="62340828"/>
            <w:rPr>
              <w:rFonts w:eastAsia="Times New Roman"/>
              <w:kern w:val="0"/>
              <w:szCs w:val="24"/>
              <w14:ligatures w14:val="none"/>
            </w:rPr>
          </w:pPr>
          <w:r w:rsidRPr="00B23505">
            <w:rPr>
              <w:rFonts w:eastAsia="Times New Roman"/>
              <w:lang w:val="pt-BR"/>
            </w:rPr>
            <w:t xml:space="preserve">Alho, C. J. R., &amp; Pádua, L. F. M. (1982). </w:t>
          </w:r>
          <w:r>
            <w:rPr>
              <w:rFonts w:eastAsia="Times New Roman"/>
            </w:rPr>
            <w:t xml:space="preserve">Reproductive parameters and nesting behavior of the Amazon turtle </w:t>
          </w:r>
          <w:proofErr w:type="spellStart"/>
          <w:r>
            <w:rPr>
              <w:rFonts w:eastAsia="Times New Roman"/>
              <w:i/>
              <w:iCs/>
            </w:rPr>
            <w:t>Podocnemis</w:t>
          </w:r>
          <w:proofErr w:type="spellEnd"/>
          <w:r>
            <w:rPr>
              <w:rFonts w:eastAsia="Times New Roman"/>
              <w:i/>
              <w:iCs/>
            </w:rPr>
            <w:t xml:space="preserve"> expansa</w:t>
          </w:r>
          <w:r>
            <w:rPr>
              <w:rFonts w:eastAsia="Times New Roman"/>
            </w:rPr>
            <w:t xml:space="preserve"> (</w:t>
          </w:r>
          <w:proofErr w:type="spellStart"/>
          <w:r>
            <w:rPr>
              <w:rFonts w:eastAsia="Times New Roman"/>
            </w:rPr>
            <w:t>Testudinata</w:t>
          </w:r>
          <w:proofErr w:type="spellEnd"/>
          <w:r>
            <w:rPr>
              <w:rFonts w:eastAsia="Times New Roman"/>
            </w:rPr>
            <w:t xml:space="preserve">: </w:t>
          </w:r>
          <w:proofErr w:type="spellStart"/>
          <w:r>
            <w:rPr>
              <w:rFonts w:eastAsia="Times New Roman"/>
            </w:rPr>
            <w:t>Pelomedusidae</w:t>
          </w:r>
          <w:proofErr w:type="spellEnd"/>
          <w:r>
            <w:rPr>
              <w:rFonts w:eastAsia="Times New Roman"/>
            </w:rPr>
            <w:t xml:space="preserve">) in Brazil. </w:t>
          </w:r>
          <w:r>
            <w:rPr>
              <w:rFonts w:eastAsia="Times New Roman"/>
              <w:i/>
              <w:iCs/>
            </w:rPr>
            <w:t>Canadian Journal of Zoology</w:t>
          </w:r>
          <w:r>
            <w:rPr>
              <w:rFonts w:eastAsia="Times New Roman"/>
            </w:rPr>
            <w:t xml:space="preserve">, </w:t>
          </w:r>
          <w:r>
            <w:rPr>
              <w:rFonts w:eastAsia="Times New Roman"/>
              <w:i/>
              <w:iCs/>
            </w:rPr>
            <w:t>60</w:t>
          </w:r>
          <w:r>
            <w:rPr>
              <w:rFonts w:eastAsia="Times New Roman"/>
            </w:rPr>
            <w:t>(1), 97–103. https://doi.org/10.1139/z82-012</w:t>
          </w:r>
        </w:p>
        <w:p w14:paraId="6403A0D4" w14:textId="77777777" w:rsidR="00B23505" w:rsidRDefault="00B23505">
          <w:pPr>
            <w:autoSpaceDE w:val="0"/>
            <w:autoSpaceDN w:val="0"/>
            <w:ind w:hanging="480"/>
            <w:divId w:val="452209130"/>
            <w:rPr>
              <w:rFonts w:eastAsia="Times New Roman"/>
            </w:rPr>
          </w:pPr>
          <w:r>
            <w:rPr>
              <w:rFonts w:eastAsia="Times New Roman"/>
            </w:rPr>
            <w:t xml:space="preserve">Barker, R. (2008). Theory and application of mark - recapture and related techniques to aerial surveys of wildlife. </w:t>
          </w:r>
          <w:r>
            <w:rPr>
              <w:rFonts w:eastAsia="Times New Roman"/>
              <w:i/>
              <w:iCs/>
            </w:rPr>
            <w:t>Wildlife Research</w:t>
          </w:r>
          <w:r>
            <w:rPr>
              <w:rFonts w:eastAsia="Times New Roman"/>
            </w:rPr>
            <w:t xml:space="preserve">, </w:t>
          </w:r>
          <w:r>
            <w:rPr>
              <w:rFonts w:eastAsia="Times New Roman"/>
              <w:i/>
              <w:iCs/>
            </w:rPr>
            <w:t>35</w:t>
          </w:r>
          <w:r>
            <w:rPr>
              <w:rFonts w:eastAsia="Times New Roman"/>
            </w:rPr>
            <w:t>(4), 268. https://doi.org/10.1071/WR07086</w:t>
          </w:r>
        </w:p>
        <w:p w14:paraId="7A3DBFD3" w14:textId="77777777" w:rsidR="00B23505" w:rsidRDefault="00B23505">
          <w:pPr>
            <w:autoSpaceDE w:val="0"/>
            <w:autoSpaceDN w:val="0"/>
            <w:ind w:hanging="480"/>
            <w:divId w:val="696202680"/>
            <w:rPr>
              <w:rFonts w:eastAsia="Times New Roman"/>
            </w:rPr>
          </w:pPr>
          <w:r>
            <w:rPr>
              <w:rFonts w:eastAsia="Times New Roman"/>
            </w:rPr>
            <w:t xml:space="preserve">Bear, G. D., White, G. C., Carpenter, L. H., Gill, R. B., &amp; Essex, D. J. (1989). Evaluation of Aerial Mark-Resighting Estimates of Elk Populations. </w:t>
          </w:r>
          <w:r>
            <w:rPr>
              <w:rFonts w:eastAsia="Times New Roman"/>
              <w:i/>
              <w:iCs/>
            </w:rPr>
            <w:t>The Journal of Wildlife Management</w:t>
          </w:r>
          <w:r>
            <w:rPr>
              <w:rFonts w:eastAsia="Times New Roman"/>
            </w:rPr>
            <w:t xml:space="preserve">, </w:t>
          </w:r>
          <w:r>
            <w:rPr>
              <w:rFonts w:eastAsia="Times New Roman"/>
              <w:i/>
              <w:iCs/>
            </w:rPr>
            <w:t>53</w:t>
          </w:r>
          <w:r>
            <w:rPr>
              <w:rFonts w:eastAsia="Times New Roman"/>
            </w:rPr>
            <w:t>(4), 908. https://doi.org/10.2307/3809587</w:t>
          </w:r>
        </w:p>
        <w:p w14:paraId="2DF5078D" w14:textId="77777777" w:rsidR="00B23505" w:rsidRPr="00B23505" w:rsidRDefault="00B23505">
          <w:pPr>
            <w:autoSpaceDE w:val="0"/>
            <w:autoSpaceDN w:val="0"/>
            <w:ind w:hanging="480"/>
            <w:divId w:val="65692997"/>
            <w:rPr>
              <w:rFonts w:eastAsia="Times New Roman"/>
              <w:lang w:val="pt-BR"/>
            </w:rPr>
          </w:pPr>
          <w:r w:rsidRPr="009D5554">
            <w:rPr>
              <w:rFonts w:eastAsia="Times New Roman"/>
              <w:lang w:val="de-DE"/>
              <w:rPrChange w:id="70" w:author="Lydia Groves" w:date="2025-04-15T13:24:00Z" w16du:dateUtc="2025-04-15T12:24:00Z">
                <w:rPr>
                  <w:rFonts w:eastAsia="Times New Roman"/>
                </w:rPr>
              </w:rPrChange>
            </w:rPr>
            <w:t xml:space="preserve">Bogolin, A. P., Davis, D. R., Kline, R. J., &amp; Rahman, A. F. (2021). </w:t>
          </w:r>
          <w:r>
            <w:rPr>
              <w:rFonts w:eastAsia="Times New Roman"/>
            </w:rPr>
            <w:t xml:space="preserve">A drone-based survey for large, basking freshwater turtle species. </w:t>
          </w:r>
          <w:r w:rsidRPr="00B23505">
            <w:rPr>
              <w:rFonts w:eastAsia="Times New Roman"/>
              <w:i/>
              <w:iCs/>
              <w:lang w:val="pt-BR"/>
            </w:rPr>
            <w:t>PLOS ONE</w:t>
          </w:r>
          <w:r w:rsidRPr="00B23505">
            <w:rPr>
              <w:rFonts w:eastAsia="Times New Roman"/>
              <w:lang w:val="pt-BR"/>
            </w:rPr>
            <w:t xml:space="preserve">, </w:t>
          </w:r>
          <w:r w:rsidRPr="00B23505">
            <w:rPr>
              <w:rFonts w:eastAsia="Times New Roman"/>
              <w:i/>
              <w:iCs/>
              <w:lang w:val="pt-BR"/>
            </w:rPr>
            <w:t>16</w:t>
          </w:r>
          <w:r w:rsidRPr="00B23505">
            <w:rPr>
              <w:rFonts w:eastAsia="Times New Roman"/>
              <w:lang w:val="pt-BR"/>
            </w:rPr>
            <w:t>(10), e0257720. https://doi.org/10.1371/journal.pone.0257720</w:t>
          </w:r>
        </w:p>
        <w:p w14:paraId="2C2F767A" w14:textId="77777777" w:rsidR="00B23505" w:rsidRDefault="00B23505">
          <w:pPr>
            <w:autoSpaceDE w:val="0"/>
            <w:autoSpaceDN w:val="0"/>
            <w:ind w:hanging="480"/>
            <w:divId w:val="5982803"/>
            <w:rPr>
              <w:rFonts w:eastAsia="Times New Roman"/>
            </w:rPr>
          </w:pPr>
          <w:r w:rsidRPr="00B23505">
            <w:rPr>
              <w:rFonts w:eastAsia="Times New Roman"/>
              <w:lang w:val="pt-BR"/>
            </w:rPr>
            <w:t xml:space="preserve">Brack, I. V., Kindel, A., &amp; Oliveira, L. F. B. (2018). </w:t>
          </w:r>
          <w:r>
            <w:rPr>
              <w:rFonts w:eastAsia="Times New Roman"/>
            </w:rPr>
            <w:t xml:space="preserve">Detection errors in wildlife abundance estimates from Unmanned Aerial Systems (UAS) surveys: Synthesis, solutions, and challenges. </w:t>
          </w:r>
          <w:r>
            <w:rPr>
              <w:rFonts w:eastAsia="Times New Roman"/>
              <w:i/>
              <w:iCs/>
            </w:rPr>
            <w:t>Methods in Ecology and Evolution</w:t>
          </w:r>
          <w:r>
            <w:rPr>
              <w:rFonts w:eastAsia="Times New Roman"/>
            </w:rPr>
            <w:t xml:space="preserve">, </w:t>
          </w:r>
          <w:r>
            <w:rPr>
              <w:rFonts w:eastAsia="Times New Roman"/>
              <w:i/>
              <w:iCs/>
            </w:rPr>
            <w:t>9</w:t>
          </w:r>
          <w:r>
            <w:rPr>
              <w:rFonts w:eastAsia="Times New Roman"/>
            </w:rPr>
            <w:t>(8), 1864–1873. https://doi.org/10.1111/2041-210X.13026</w:t>
          </w:r>
        </w:p>
        <w:p w14:paraId="33E10063" w14:textId="77777777" w:rsidR="00B23505" w:rsidRDefault="00B23505">
          <w:pPr>
            <w:autoSpaceDE w:val="0"/>
            <w:autoSpaceDN w:val="0"/>
            <w:ind w:hanging="480"/>
            <w:divId w:val="1506750471"/>
            <w:rPr>
              <w:rFonts w:eastAsia="Times New Roman"/>
            </w:rPr>
          </w:pPr>
          <w:r>
            <w:rPr>
              <w:rFonts w:eastAsia="Times New Roman"/>
            </w:rPr>
            <w:t xml:space="preserve">Brooks, S. P., &amp; Gelman, A. (1998). General Methods for Monitoring Convergence of Iterative Simulations General Methods for Monitoring Convergence of Iterative Simulations. </w:t>
          </w:r>
          <w:r>
            <w:rPr>
              <w:rFonts w:eastAsia="Times New Roman"/>
              <w:i/>
              <w:iCs/>
            </w:rPr>
            <w:t>Journal of Computational and Graphical Statistics</w:t>
          </w:r>
          <w:r>
            <w:rPr>
              <w:rFonts w:eastAsia="Times New Roman"/>
            </w:rPr>
            <w:t xml:space="preserve">, </w:t>
          </w:r>
          <w:r>
            <w:rPr>
              <w:rFonts w:eastAsia="Times New Roman"/>
              <w:i/>
              <w:iCs/>
            </w:rPr>
            <w:t>7</w:t>
          </w:r>
          <w:r>
            <w:rPr>
              <w:rFonts w:eastAsia="Times New Roman"/>
            </w:rPr>
            <w:t>(4), 434–455. https://doi.org/10.1080/10618600.1998.10474787</w:t>
          </w:r>
        </w:p>
        <w:p w14:paraId="59D8962D" w14:textId="77777777" w:rsidR="00B23505" w:rsidRDefault="00B23505">
          <w:pPr>
            <w:autoSpaceDE w:val="0"/>
            <w:autoSpaceDN w:val="0"/>
            <w:ind w:hanging="480"/>
            <w:divId w:val="1055085130"/>
            <w:rPr>
              <w:rFonts w:eastAsia="Times New Roman"/>
            </w:rPr>
          </w:pPr>
          <w:r>
            <w:rPr>
              <w:rFonts w:eastAsia="Times New Roman"/>
            </w:rPr>
            <w:t xml:space="preserve">Brown, C. R. (2016). The ecology and evolution of colony-size variation. </w:t>
          </w:r>
          <w:r>
            <w:rPr>
              <w:rFonts w:eastAsia="Times New Roman"/>
              <w:i/>
              <w:iCs/>
            </w:rPr>
            <w:t>Behavioral Ecology and Sociobiology</w:t>
          </w:r>
          <w:r>
            <w:rPr>
              <w:rFonts w:eastAsia="Times New Roman"/>
            </w:rPr>
            <w:t xml:space="preserve">, </w:t>
          </w:r>
          <w:r>
            <w:rPr>
              <w:rFonts w:eastAsia="Times New Roman"/>
              <w:i/>
              <w:iCs/>
            </w:rPr>
            <w:t>70</w:t>
          </w:r>
          <w:r>
            <w:rPr>
              <w:rFonts w:eastAsia="Times New Roman"/>
            </w:rPr>
            <w:t>(10), 1613–1632. https://doi.org/10.1007/s00265-016-2196-x</w:t>
          </w:r>
        </w:p>
        <w:p w14:paraId="65062FBC" w14:textId="77777777" w:rsidR="00B23505" w:rsidRDefault="00B23505">
          <w:pPr>
            <w:autoSpaceDE w:val="0"/>
            <w:autoSpaceDN w:val="0"/>
            <w:ind w:hanging="480"/>
            <w:divId w:val="907691525"/>
            <w:rPr>
              <w:rFonts w:eastAsia="Times New Roman"/>
            </w:rPr>
          </w:pPr>
          <w:r>
            <w:rPr>
              <w:rFonts w:eastAsia="Times New Roman"/>
            </w:rPr>
            <w:t xml:space="preserve">Butchart, S. H. M., Walpole, M., Collen, B., van </w:t>
          </w:r>
          <w:proofErr w:type="spellStart"/>
          <w:r>
            <w:rPr>
              <w:rFonts w:eastAsia="Times New Roman"/>
            </w:rPr>
            <w:t>Strien</w:t>
          </w:r>
          <w:proofErr w:type="spellEnd"/>
          <w:r>
            <w:rPr>
              <w:rFonts w:eastAsia="Times New Roman"/>
            </w:rPr>
            <w:t xml:space="preserve">, A., </w:t>
          </w:r>
          <w:proofErr w:type="spellStart"/>
          <w:r>
            <w:rPr>
              <w:rFonts w:eastAsia="Times New Roman"/>
            </w:rPr>
            <w:t>Scharlemann</w:t>
          </w:r>
          <w:proofErr w:type="spellEnd"/>
          <w:r>
            <w:rPr>
              <w:rFonts w:eastAsia="Times New Roman"/>
            </w:rPr>
            <w:t xml:space="preserve">, J. P. W., Almond, R. E. A., Baillie, J. E. M., Bomhard, B., Brown, C., Bruno, J., Carpenter, K. E., Carr, G. M., Chanson, J., Chenery, A. M., Csirke, J., Davidson, N. C., Dentener, F., Foster, M., Galli, A., … Watson, R. (2010). Global Biodiversity: Indicators of Recent Declines. </w:t>
          </w:r>
          <w:r>
            <w:rPr>
              <w:rFonts w:eastAsia="Times New Roman"/>
              <w:i/>
              <w:iCs/>
            </w:rPr>
            <w:t>Science</w:t>
          </w:r>
          <w:r>
            <w:rPr>
              <w:rFonts w:eastAsia="Times New Roman"/>
            </w:rPr>
            <w:t xml:space="preserve">, </w:t>
          </w:r>
          <w:r>
            <w:rPr>
              <w:rFonts w:eastAsia="Times New Roman"/>
              <w:i/>
              <w:iCs/>
            </w:rPr>
            <w:t>328</w:t>
          </w:r>
          <w:r>
            <w:rPr>
              <w:rFonts w:eastAsia="Times New Roman"/>
            </w:rPr>
            <w:t>(5982), 1164–1168. https://doi.org/10.1126/science.1187512</w:t>
          </w:r>
        </w:p>
        <w:p w14:paraId="39623503" w14:textId="77777777" w:rsidR="00B23505" w:rsidRDefault="00B23505">
          <w:pPr>
            <w:autoSpaceDE w:val="0"/>
            <w:autoSpaceDN w:val="0"/>
            <w:ind w:hanging="480"/>
            <w:divId w:val="931668838"/>
            <w:rPr>
              <w:rFonts w:eastAsia="Times New Roman"/>
            </w:rPr>
          </w:pPr>
          <w:r w:rsidRPr="00A10CC9">
            <w:rPr>
              <w:rFonts w:eastAsia="Times New Roman"/>
            </w:rPr>
            <w:t xml:space="preserve">Calvert, A. M., Bonner, S. J., Jonsen, I. D., Flemming, J. M., Walde, S. J., &amp; Taylor, P. D. (2009). </w:t>
          </w:r>
          <w:r>
            <w:rPr>
              <w:rFonts w:eastAsia="Times New Roman"/>
            </w:rPr>
            <w:t xml:space="preserve">A hierarchical Bayesian approach to multi‐state mark–recapture: simulations and </w:t>
          </w:r>
          <w:r>
            <w:rPr>
              <w:rFonts w:eastAsia="Times New Roman"/>
            </w:rPr>
            <w:lastRenderedPageBreak/>
            <w:t xml:space="preserve">applications. </w:t>
          </w:r>
          <w:r>
            <w:rPr>
              <w:rFonts w:eastAsia="Times New Roman"/>
              <w:i/>
              <w:iCs/>
            </w:rPr>
            <w:t>Journal of Applied Ecology</w:t>
          </w:r>
          <w:r>
            <w:rPr>
              <w:rFonts w:eastAsia="Times New Roman"/>
            </w:rPr>
            <w:t xml:space="preserve">, </w:t>
          </w:r>
          <w:r>
            <w:rPr>
              <w:rFonts w:eastAsia="Times New Roman"/>
              <w:i/>
              <w:iCs/>
            </w:rPr>
            <w:t>46</w:t>
          </w:r>
          <w:r>
            <w:rPr>
              <w:rFonts w:eastAsia="Times New Roman"/>
            </w:rPr>
            <w:t>(3), 610–620. https://doi.org/10.1111/j.1365-2664.2009.01636.x</w:t>
          </w:r>
        </w:p>
        <w:p w14:paraId="07987548" w14:textId="77777777" w:rsidR="00B23505" w:rsidRDefault="00B23505">
          <w:pPr>
            <w:autoSpaceDE w:val="0"/>
            <w:autoSpaceDN w:val="0"/>
            <w:ind w:hanging="480"/>
            <w:divId w:val="834227672"/>
            <w:rPr>
              <w:rFonts w:eastAsia="Times New Roman"/>
            </w:rPr>
          </w:pPr>
          <w:r>
            <w:rPr>
              <w:rFonts w:eastAsia="Times New Roman"/>
            </w:rPr>
            <w:t xml:space="preserve">Christie, K. S., Gilbert, S. L., Brown, C. L., Hatfield, M., &amp; Hanson, L. (2016). Unmanned aircraft systems in wildlife research: current and future applications of a transformative technology. </w:t>
          </w:r>
          <w:r>
            <w:rPr>
              <w:rFonts w:eastAsia="Times New Roman"/>
              <w:i/>
              <w:iCs/>
            </w:rPr>
            <w:t>Frontiers in Ecology and the Environment</w:t>
          </w:r>
          <w:r>
            <w:rPr>
              <w:rFonts w:eastAsia="Times New Roman"/>
            </w:rPr>
            <w:t xml:space="preserve">, </w:t>
          </w:r>
          <w:r>
            <w:rPr>
              <w:rFonts w:eastAsia="Times New Roman"/>
              <w:i/>
              <w:iCs/>
            </w:rPr>
            <w:t>14</w:t>
          </w:r>
          <w:r>
            <w:rPr>
              <w:rFonts w:eastAsia="Times New Roman"/>
            </w:rPr>
            <w:t>(5), 241–251. https://doi.org/10.1002/fee.1281</w:t>
          </w:r>
        </w:p>
        <w:p w14:paraId="7ED7FFAD" w14:textId="77777777" w:rsidR="00B23505" w:rsidRDefault="00B23505">
          <w:pPr>
            <w:autoSpaceDE w:val="0"/>
            <w:autoSpaceDN w:val="0"/>
            <w:ind w:hanging="480"/>
            <w:divId w:val="1275793000"/>
            <w:rPr>
              <w:rFonts w:eastAsia="Times New Roman"/>
            </w:rPr>
          </w:pPr>
          <w:r>
            <w:rPr>
              <w:rFonts w:eastAsia="Times New Roman"/>
            </w:rPr>
            <w:t xml:space="preserve">Cohen, E. B., Horton, K. G., Marra, P. P., Clipp, H. L., Farnsworth, A., Smolinsky, J. A., Sheldon, D., &amp; </w:t>
          </w:r>
          <w:proofErr w:type="spellStart"/>
          <w:r>
            <w:rPr>
              <w:rFonts w:eastAsia="Times New Roman"/>
            </w:rPr>
            <w:t>Buler</w:t>
          </w:r>
          <w:proofErr w:type="spellEnd"/>
          <w:r>
            <w:rPr>
              <w:rFonts w:eastAsia="Times New Roman"/>
            </w:rPr>
            <w:t xml:space="preserve">, J. J. (2021). A place to land: spatiotemporal drivers of stopover habitat use by migrating birds. </w:t>
          </w:r>
          <w:r>
            <w:rPr>
              <w:rFonts w:eastAsia="Times New Roman"/>
              <w:i/>
              <w:iCs/>
            </w:rPr>
            <w:t>Ecology Letters</w:t>
          </w:r>
          <w:r>
            <w:rPr>
              <w:rFonts w:eastAsia="Times New Roman"/>
            </w:rPr>
            <w:t xml:space="preserve">, </w:t>
          </w:r>
          <w:r>
            <w:rPr>
              <w:rFonts w:eastAsia="Times New Roman"/>
              <w:i/>
              <w:iCs/>
            </w:rPr>
            <w:t>24</w:t>
          </w:r>
          <w:r>
            <w:rPr>
              <w:rFonts w:eastAsia="Times New Roman"/>
            </w:rPr>
            <w:t>(1), 38–49. https://doi.org/10.1111/ele.13618</w:t>
          </w:r>
        </w:p>
        <w:p w14:paraId="3F789CB7" w14:textId="77777777" w:rsidR="00B23505" w:rsidRDefault="00B23505">
          <w:pPr>
            <w:autoSpaceDE w:val="0"/>
            <w:autoSpaceDN w:val="0"/>
            <w:ind w:hanging="480"/>
            <w:divId w:val="483132381"/>
            <w:rPr>
              <w:rFonts w:eastAsia="Times New Roman"/>
            </w:rPr>
          </w:pPr>
          <w:r>
            <w:rPr>
              <w:rFonts w:eastAsia="Times New Roman"/>
            </w:rPr>
            <w:t xml:space="preserve">Cordes, L. S., &amp; Thompson, P. M. (2015). Mark‐resight estimates of seasonal variation in harbor seal abundance and site fidelity. </w:t>
          </w:r>
          <w:r>
            <w:rPr>
              <w:rFonts w:eastAsia="Times New Roman"/>
              <w:i/>
              <w:iCs/>
            </w:rPr>
            <w:t>Population Ecology</w:t>
          </w:r>
          <w:r>
            <w:rPr>
              <w:rFonts w:eastAsia="Times New Roman"/>
            </w:rPr>
            <w:t xml:space="preserve">, </w:t>
          </w:r>
          <w:r>
            <w:rPr>
              <w:rFonts w:eastAsia="Times New Roman"/>
              <w:i/>
              <w:iCs/>
            </w:rPr>
            <w:t>57</w:t>
          </w:r>
          <w:r>
            <w:rPr>
              <w:rFonts w:eastAsia="Times New Roman"/>
            </w:rPr>
            <w:t>(3), 467–472. https://doi.org/10.1007/s10144-015-0496-z</w:t>
          </w:r>
        </w:p>
        <w:p w14:paraId="1120DE8B" w14:textId="77777777" w:rsidR="00B23505" w:rsidRDefault="00B23505">
          <w:pPr>
            <w:autoSpaceDE w:val="0"/>
            <w:autoSpaceDN w:val="0"/>
            <w:ind w:hanging="480"/>
            <w:divId w:val="693578028"/>
            <w:rPr>
              <w:rFonts w:eastAsia="Times New Roman"/>
            </w:rPr>
          </w:pPr>
          <w:r>
            <w:rPr>
              <w:rFonts w:eastAsia="Times New Roman"/>
            </w:rPr>
            <w:t xml:space="preserve">de </w:t>
          </w:r>
          <w:proofErr w:type="spellStart"/>
          <w:r>
            <w:rPr>
              <w:rFonts w:eastAsia="Times New Roman"/>
            </w:rPr>
            <w:t>Valpine</w:t>
          </w:r>
          <w:proofErr w:type="spellEnd"/>
          <w:r>
            <w:rPr>
              <w:rFonts w:eastAsia="Times New Roman"/>
            </w:rPr>
            <w:t xml:space="preserve">, P., Paciorek, C., Turek, D., Michaud, N., Anderson-Bergman, C., Obermeyer, F., Wehrhahn Cortes, C., Rodríguez, A., Temple Lang, D., Zhang, W., </w:t>
          </w:r>
          <w:proofErr w:type="spellStart"/>
          <w:r>
            <w:rPr>
              <w:rFonts w:eastAsia="Times New Roman"/>
            </w:rPr>
            <w:t>Paganin</w:t>
          </w:r>
          <w:proofErr w:type="spellEnd"/>
          <w:r>
            <w:rPr>
              <w:rFonts w:eastAsia="Times New Roman"/>
            </w:rPr>
            <w:t xml:space="preserve">, S., Hug, J., &amp; van Dam-Bates, P. (2024). </w:t>
          </w:r>
          <w:r>
            <w:rPr>
              <w:rFonts w:eastAsia="Times New Roman"/>
              <w:i/>
              <w:iCs/>
            </w:rPr>
            <w:t>NIMBLE: MCMC, Particle Filtering, and Programmable Hierarchical Modeling</w:t>
          </w:r>
          <w:r>
            <w:rPr>
              <w:rFonts w:eastAsia="Times New Roman"/>
            </w:rPr>
            <w:t>. https://doi.org/10.5281/zenodo.1211190</w:t>
          </w:r>
        </w:p>
        <w:p w14:paraId="3506279B" w14:textId="77777777" w:rsidR="00B23505" w:rsidRDefault="00B23505">
          <w:pPr>
            <w:autoSpaceDE w:val="0"/>
            <w:autoSpaceDN w:val="0"/>
            <w:ind w:hanging="480"/>
            <w:divId w:val="449513531"/>
            <w:rPr>
              <w:rFonts w:eastAsia="Times New Roman"/>
            </w:rPr>
          </w:pPr>
          <w:r w:rsidRPr="009D5554">
            <w:rPr>
              <w:rFonts w:eastAsia="Times New Roman"/>
              <w:lang w:val="nl-NL"/>
              <w:rPrChange w:id="71" w:author="Lydia Groves" w:date="2025-04-15T13:24:00Z" w16du:dateUtc="2025-04-15T12:24:00Z">
                <w:rPr>
                  <w:rFonts w:eastAsia="Times New Roman"/>
                </w:rPr>
              </w:rPrChange>
            </w:rPr>
            <w:t xml:space="preserve">de Valpine, P., Turek, D., Paciorek, C. J., Anderson-Bergman, C., Temple Lang, D., &amp; Bodik, R. (2017). </w:t>
          </w:r>
          <w:r>
            <w:rPr>
              <w:rFonts w:eastAsia="Times New Roman"/>
            </w:rPr>
            <w:t xml:space="preserve">Programming with models: writing statistical algorithms for general model structures with NIMBLE. </w:t>
          </w:r>
          <w:r>
            <w:rPr>
              <w:rFonts w:eastAsia="Times New Roman"/>
              <w:i/>
              <w:iCs/>
            </w:rPr>
            <w:t>Journal of Computational and Graphical Statistics</w:t>
          </w:r>
          <w:r>
            <w:rPr>
              <w:rFonts w:eastAsia="Times New Roman"/>
            </w:rPr>
            <w:t xml:space="preserve">, </w:t>
          </w:r>
          <w:r>
            <w:rPr>
              <w:rFonts w:eastAsia="Times New Roman"/>
              <w:i/>
              <w:iCs/>
            </w:rPr>
            <w:t>26</w:t>
          </w:r>
          <w:r>
            <w:rPr>
              <w:rFonts w:eastAsia="Times New Roman"/>
            </w:rPr>
            <w:t>, 403–417. https://doi.org/10.1080/10618600.2016.1172487</w:t>
          </w:r>
        </w:p>
        <w:p w14:paraId="482A261F" w14:textId="77777777" w:rsidR="00B23505" w:rsidRDefault="00B23505">
          <w:pPr>
            <w:autoSpaceDE w:val="0"/>
            <w:autoSpaceDN w:val="0"/>
            <w:ind w:hanging="480"/>
            <w:divId w:val="931279235"/>
            <w:rPr>
              <w:rFonts w:eastAsia="Times New Roman"/>
            </w:rPr>
          </w:pPr>
          <w:r>
            <w:rPr>
              <w:rFonts w:eastAsia="Times New Roman"/>
            </w:rPr>
            <w:t xml:space="preserve">Dujon, A. M., </w:t>
          </w:r>
          <w:proofErr w:type="spellStart"/>
          <w:r>
            <w:rPr>
              <w:rFonts w:eastAsia="Times New Roman"/>
            </w:rPr>
            <w:t>Ierodiaconou</w:t>
          </w:r>
          <w:proofErr w:type="spellEnd"/>
          <w:r>
            <w:rPr>
              <w:rFonts w:eastAsia="Times New Roman"/>
            </w:rPr>
            <w:t xml:space="preserve">, D., Geeson, J. J., Arnould, J. P. Y., Allan, B. M., </w:t>
          </w:r>
          <w:proofErr w:type="spellStart"/>
          <w:r>
            <w:rPr>
              <w:rFonts w:eastAsia="Times New Roman"/>
            </w:rPr>
            <w:t>Katselidis</w:t>
          </w:r>
          <w:proofErr w:type="spellEnd"/>
          <w:r>
            <w:rPr>
              <w:rFonts w:eastAsia="Times New Roman"/>
            </w:rPr>
            <w:t xml:space="preserve">, K. A., &amp; Schofield, G. (2021). Machine learning to detect marine animals in UAV imagery: effect of morphology, spacing, </w:t>
          </w:r>
          <w:proofErr w:type="spellStart"/>
          <w:r>
            <w:rPr>
              <w:rFonts w:eastAsia="Times New Roman"/>
            </w:rPr>
            <w:t>behaviour</w:t>
          </w:r>
          <w:proofErr w:type="spellEnd"/>
          <w:r>
            <w:rPr>
              <w:rFonts w:eastAsia="Times New Roman"/>
            </w:rPr>
            <w:t xml:space="preserve"> and habitat.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341–354. https://doi.org/10.1002/rse2.205</w:t>
          </w:r>
        </w:p>
        <w:p w14:paraId="140551AD" w14:textId="77777777" w:rsidR="00B23505" w:rsidRDefault="00B23505">
          <w:pPr>
            <w:autoSpaceDE w:val="0"/>
            <w:autoSpaceDN w:val="0"/>
            <w:ind w:hanging="480"/>
            <w:divId w:val="979190618"/>
            <w:rPr>
              <w:rFonts w:eastAsia="Times New Roman"/>
            </w:rPr>
          </w:pPr>
          <w:r w:rsidRPr="00B23505">
            <w:rPr>
              <w:rFonts w:eastAsia="Times New Roman"/>
              <w:lang w:val="pt-BR"/>
            </w:rPr>
            <w:t xml:space="preserve">Fagundes, C. K., &amp; Ferrara, C. R. (2022). </w:t>
          </w:r>
          <w:r>
            <w:rPr>
              <w:rFonts w:eastAsia="Times New Roman"/>
            </w:rPr>
            <w:t>The Use of Unmanned aerial Vehicles (</w:t>
          </w:r>
          <w:proofErr w:type="spellStart"/>
          <w:r>
            <w:rPr>
              <w:rFonts w:eastAsia="Times New Roman"/>
            </w:rPr>
            <w:t>UaVs</w:t>
          </w:r>
          <w:proofErr w:type="spellEnd"/>
          <w:r>
            <w:rPr>
              <w:rFonts w:eastAsia="Times New Roman"/>
            </w:rPr>
            <w:t xml:space="preserve">) To </w:t>
          </w:r>
          <w:proofErr w:type="spellStart"/>
          <w:r>
            <w:rPr>
              <w:rFonts w:eastAsia="Times New Roman"/>
            </w:rPr>
            <w:t>sTUdy</w:t>
          </w:r>
          <w:proofErr w:type="spellEnd"/>
          <w:r>
            <w:rPr>
              <w:rFonts w:eastAsia="Times New Roman"/>
            </w:rPr>
            <w:t xml:space="preserve"> a </w:t>
          </w:r>
          <w:proofErr w:type="spellStart"/>
          <w:r>
            <w:rPr>
              <w:rFonts w:eastAsia="Times New Roman"/>
            </w:rPr>
            <w:t>freshwaTer</w:t>
          </w:r>
          <w:proofErr w:type="spellEnd"/>
          <w:r>
            <w:rPr>
              <w:rFonts w:eastAsia="Times New Roman"/>
            </w:rPr>
            <w:t xml:space="preserve"> </w:t>
          </w:r>
          <w:proofErr w:type="spellStart"/>
          <w:r>
            <w:rPr>
              <w:rFonts w:eastAsia="Times New Roman"/>
            </w:rPr>
            <w:t>TUrTle</w:t>
          </w:r>
          <w:proofErr w:type="spellEnd"/>
          <w:r>
            <w:rPr>
              <w:rFonts w:eastAsia="Times New Roman"/>
            </w:rPr>
            <w:t xml:space="preserve"> </w:t>
          </w:r>
          <w:proofErr w:type="spellStart"/>
          <w:r>
            <w:rPr>
              <w:rFonts w:eastAsia="Times New Roman"/>
            </w:rPr>
            <w:t>PoPUlaTion</w:t>
          </w:r>
          <w:proofErr w:type="spellEnd"/>
          <w:r>
            <w:rPr>
              <w:rFonts w:eastAsia="Times New Roman"/>
            </w:rPr>
            <w:t xml:space="preserve"> in The Brazilian amazon. In </w:t>
          </w:r>
          <w:r>
            <w:rPr>
              <w:rFonts w:eastAsia="Times New Roman"/>
              <w:i/>
              <w:iCs/>
            </w:rPr>
            <w:t>Herpetological Conservation and Biology</w:t>
          </w:r>
          <w:r>
            <w:rPr>
              <w:rFonts w:eastAsia="Times New Roman"/>
            </w:rPr>
            <w:t xml:space="preserve"> (Vol. 17, Issue 1).</w:t>
          </w:r>
        </w:p>
        <w:p w14:paraId="2B1B083B" w14:textId="77777777" w:rsidR="00B23505" w:rsidRPr="00B23505" w:rsidRDefault="00B23505">
          <w:pPr>
            <w:autoSpaceDE w:val="0"/>
            <w:autoSpaceDN w:val="0"/>
            <w:ind w:hanging="480"/>
            <w:divId w:val="148519690"/>
            <w:rPr>
              <w:rFonts w:eastAsia="Times New Roman"/>
              <w:lang w:val="pt-BR"/>
            </w:rPr>
          </w:pPr>
          <w:r>
            <w:rPr>
              <w:rFonts w:eastAsia="Times New Roman"/>
            </w:rPr>
            <w:lastRenderedPageBreak/>
            <w:t xml:space="preserve">Ferrara, C. R., Schneider, L., &amp; Vogt, R. C. (2010). Natural history notes: </w:t>
          </w:r>
          <w:proofErr w:type="spellStart"/>
          <w:r>
            <w:rPr>
              <w:rFonts w:eastAsia="Times New Roman"/>
            </w:rPr>
            <w:t>Podocnemis</w:t>
          </w:r>
          <w:proofErr w:type="spellEnd"/>
          <w:r>
            <w:rPr>
              <w:rFonts w:eastAsia="Times New Roman"/>
            </w:rPr>
            <w:t xml:space="preserve"> expansa Pre-Nesting Basking Behavior. </w:t>
          </w:r>
          <w:r w:rsidRPr="00B23505">
            <w:rPr>
              <w:rFonts w:eastAsia="Times New Roman"/>
              <w:i/>
              <w:iCs/>
              <w:lang w:val="pt-BR"/>
            </w:rPr>
            <w:t>Herpetological Review</w:t>
          </w:r>
          <w:r w:rsidRPr="00B23505">
            <w:rPr>
              <w:rFonts w:eastAsia="Times New Roman"/>
              <w:lang w:val="pt-BR"/>
            </w:rPr>
            <w:t xml:space="preserve">, </w:t>
          </w:r>
          <w:r w:rsidRPr="00B23505">
            <w:rPr>
              <w:rFonts w:eastAsia="Times New Roman"/>
              <w:i/>
              <w:iCs/>
              <w:lang w:val="pt-BR"/>
            </w:rPr>
            <w:t>41</w:t>
          </w:r>
          <w:r w:rsidRPr="00B23505">
            <w:rPr>
              <w:rFonts w:eastAsia="Times New Roman"/>
              <w:lang w:val="pt-BR"/>
            </w:rPr>
            <w:t>(1), 72–72.</w:t>
          </w:r>
        </w:p>
        <w:p w14:paraId="4717839E" w14:textId="77777777" w:rsidR="00B23505" w:rsidRPr="007B1969" w:rsidRDefault="00B23505">
          <w:pPr>
            <w:autoSpaceDE w:val="0"/>
            <w:autoSpaceDN w:val="0"/>
            <w:ind w:hanging="480"/>
            <w:divId w:val="1666930689"/>
            <w:rPr>
              <w:rFonts w:eastAsia="Times New Roman"/>
            </w:rPr>
          </w:pPr>
          <w:r w:rsidRPr="00B23505">
            <w:rPr>
              <w:rFonts w:eastAsia="Times New Roman"/>
              <w:lang w:val="pt-BR"/>
            </w:rPr>
            <w:t xml:space="preserve">Ferrara, C. R., Vogt, R. C., Sousa-Lima, R. S., Tardio, B. M. R., &amp; Bernardes, V. C. D. (2014). </w:t>
          </w:r>
          <w:r>
            <w:rPr>
              <w:rFonts w:eastAsia="Times New Roman"/>
            </w:rPr>
            <w:t xml:space="preserve">Sound Communication and Social Behavior in an Amazonian River Turtle ( </w:t>
          </w:r>
          <w:proofErr w:type="spellStart"/>
          <w:r>
            <w:rPr>
              <w:rFonts w:eastAsia="Times New Roman"/>
              <w:i/>
              <w:iCs/>
            </w:rPr>
            <w:t>Podocnemis</w:t>
          </w:r>
          <w:proofErr w:type="spellEnd"/>
          <w:r>
            <w:rPr>
              <w:rFonts w:eastAsia="Times New Roman"/>
              <w:i/>
              <w:iCs/>
            </w:rPr>
            <w:t xml:space="preserve"> expansa</w:t>
          </w:r>
          <w:r>
            <w:rPr>
              <w:rFonts w:eastAsia="Times New Roman"/>
            </w:rPr>
            <w:t xml:space="preserve"> ). </w:t>
          </w:r>
          <w:proofErr w:type="spellStart"/>
          <w:r w:rsidRPr="007B1969">
            <w:rPr>
              <w:rFonts w:eastAsia="Times New Roman"/>
              <w:i/>
              <w:iCs/>
            </w:rPr>
            <w:t>Herpetologica</w:t>
          </w:r>
          <w:proofErr w:type="spellEnd"/>
          <w:r w:rsidRPr="007B1969">
            <w:rPr>
              <w:rFonts w:eastAsia="Times New Roman"/>
            </w:rPr>
            <w:t xml:space="preserve">, </w:t>
          </w:r>
          <w:r w:rsidRPr="007B1969">
            <w:rPr>
              <w:rFonts w:eastAsia="Times New Roman"/>
              <w:i/>
              <w:iCs/>
            </w:rPr>
            <w:t>70</w:t>
          </w:r>
          <w:r w:rsidRPr="007B1969">
            <w:rPr>
              <w:rFonts w:eastAsia="Times New Roman"/>
            </w:rPr>
            <w:t>(2), 149–156. https://doi.org/10.1655/HERPETOLOGICA-D-13-00050R2</w:t>
          </w:r>
        </w:p>
        <w:p w14:paraId="6C212979" w14:textId="471E0694" w:rsidR="00B23505" w:rsidRPr="00B23505" w:rsidRDefault="00B23505">
          <w:pPr>
            <w:autoSpaceDE w:val="0"/>
            <w:autoSpaceDN w:val="0"/>
            <w:ind w:hanging="480"/>
            <w:divId w:val="2103330940"/>
            <w:rPr>
              <w:rFonts w:eastAsia="Times New Roman"/>
              <w:lang w:val="pt-BR"/>
            </w:rPr>
          </w:pPr>
          <w:r w:rsidRPr="007B1969">
            <w:rPr>
              <w:rFonts w:eastAsia="Times New Roman"/>
            </w:rPr>
            <w:t xml:space="preserve">Forero-Medina, G., Ferrara, C. R., Vogt, R. C., Fagundes, C. K., Balestra, R. A. M., Andrade, P. C. M., Lacava, R., Bernhard, R., Lipman, A. J., Lenz, A. J., Ferrer, A., Calle, A., Aponte, A. F., Calle-Rendón, B. R., Santos Camilo, C., Perrone, E., </w:t>
          </w:r>
          <w:proofErr w:type="spellStart"/>
          <w:r w:rsidRPr="007B1969">
            <w:rPr>
              <w:rFonts w:eastAsia="Times New Roman"/>
            </w:rPr>
            <w:t>Miraña</w:t>
          </w:r>
          <w:proofErr w:type="spellEnd"/>
          <w:r w:rsidRPr="007B1969">
            <w:rPr>
              <w:rFonts w:eastAsia="Times New Roman"/>
            </w:rPr>
            <w:t xml:space="preserve">, E., Cunha, F. A. G., Loja, E., … </w:t>
          </w:r>
          <w:r>
            <w:rPr>
              <w:rFonts w:eastAsia="Times New Roman"/>
            </w:rPr>
            <w:t>Horne, B. D. (20</w:t>
          </w:r>
          <w:r w:rsidR="0078681B">
            <w:rPr>
              <w:rFonts w:eastAsia="Times New Roman"/>
            </w:rPr>
            <w:t>21</w:t>
          </w:r>
          <w:r>
            <w:rPr>
              <w:rFonts w:eastAsia="Times New Roman"/>
            </w:rPr>
            <w:t xml:space="preserve">). On the future of the giant South American river turtle </w:t>
          </w:r>
          <w:proofErr w:type="spellStart"/>
          <w:r>
            <w:rPr>
              <w:rFonts w:eastAsia="Times New Roman"/>
              <w:i/>
              <w:iCs/>
            </w:rPr>
            <w:t>Podocnemis</w:t>
          </w:r>
          <w:proofErr w:type="spellEnd"/>
          <w:r>
            <w:rPr>
              <w:rFonts w:eastAsia="Times New Roman"/>
              <w:i/>
              <w:iCs/>
            </w:rPr>
            <w:t xml:space="preserve"> expansa</w:t>
          </w:r>
          <w:r>
            <w:rPr>
              <w:rFonts w:eastAsia="Times New Roman"/>
            </w:rPr>
            <w:t xml:space="preserve">. </w:t>
          </w:r>
          <w:r w:rsidRPr="00B23505">
            <w:rPr>
              <w:rFonts w:eastAsia="Times New Roman"/>
              <w:i/>
              <w:iCs/>
              <w:lang w:val="pt-BR"/>
            </w:rPr>
            <w:t>Oryx</w:t>
          </w:r>
          <w:r w:rsidRPr="00B23505">
            <w:rPr>
              <w:rFonts w:eastAsia="Times New Roman"/>
              <w:lang w:val="pt-BR"/>
            </w:rPr>
            <w:t xml:space="preserve">, </w:t>
          </w:r>
          <w:r w:rsidRPr="00B23505">
            <w:rPr>
              <w:rFonts w:eastAsia="Times New Roman"/>
              <w:i/>
              <w:iCs/>
              <w:lang w:val="pt-BR"/>
            </w:rPr>
            <w:t>55</w:t>
          </w:r>
          <w:r w:rsidRPr="00B23505">
            <w:rPr>
              <w:rFonts w:eastAsia="Times New Roman"/>
              <w:lang w:val="pt-BR"/>
            </w:rPr>
            <w:t>(1), 73–80. https://doi.org/10.1017/S0030605318001370</w:t>
          </w:r>
        </w:p>
        <w:p w14:paraId="4F41086F" w14:textId="77777777" w:rsidR="00B23505" w:rsidRDefault="00B23505">
          <w:pPr>
            <w:autoSpaceDE w:val="0"/>
            <w:autoSpaceDN w:val="0"/>
            <w:ind w:hanging="480"/>
            <w:divId w:val="1685739926"/>
            <w:rPr>
              <w:rFonts w:eastAsia="Times New Roman"/>
            </w:rPr>
          </w:pPr>
          <w:r w:rsidRPr="00B23505">
            <w:rPr>
              <w:rFonts w:eastAsia="Times New Roman"/>
              <w:lang w:val="pt-BR"/>
            </w:rPr>
            <w:t xml:space="preserve">Gallego, D., &amp; Sarasola, J. H. (2021). </w:t>
          </w:r>
          <w:r>
            <w:rPr>
              <w:rFonts w:eastAsia="Times New Roman"/>
            </w:rPr>
            <w:t xml:space="preserve">Using drones to reduce human disturbance while monitoring breeding status of an endangered raptor.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550–561. https://doi.org/10.1002/rse2.206</w:t>
          </w:r>
        </w:p>
        <w:p w14:paraId="0CED5F5F" w14:textId="77777777" w:rsidR="00B23505" w:rsidRDefault="00B23505">
          <w:pPr>
            <w:autoSpaceDE w:val="0"/>
            <w:autoSpaceDN w:val="0"/>
            <w:ind w:hanging="480"/>
            <w:divId w:val="1519854178"/>
            <w:rPr>
              <w:rFonts w:eastAsia="Times New Roman"/>
            </w:rPr>
          </w:pPr>
          <w:r w:rsidRPr="009D5554">
            <w:rPr>
              <w:rFonts w:eastAsia="Times New Roman"/>
              <w:lang w:val="fr-FR"/>
              <w:rPrChange w:id="72" w:author="Lydia Groves" w:date="2025-04-15T13:24:00Z" w16du:dateUtc="2025-04-15T12:24:00Z">
                <w:rPr>
                  <w:rFonts w:eastAsia="Times New Roman"/>
                </w:rPr>
              </w:rPrChange>
            </w:rPr>
            <w:t xml:space="preserve">Gimenez, O., Rossi, V., Choquet, R., </w:t>
          </w:r>
          <w:proofErr w:type="spellStart"/>
          <w:r w:rsidRPr="009D5554">
            <w:rPr>
              <w:rFonts w:eastAsia="Times New Roman"/>
              <w:lang w:val="fr-FR"/>
              <w:rPrChange w:id="73" w:author="Lydia Groves" w:date="2025-04-15T13:24:00Z" w16du:dateUtc="2025-04-15T12:24:00Z">
                <w:rPr>
                  <w:rFonts w:eastAsia="Times New Roman"/>
                </w:rPr>
              </w:rPrChange>
            </w:rPr>
            <w:t>Dehais</w:t>
          </w:r>
          <w:proofErr w:type="spellEnd"/>
          <w:r w:rsidRPr="009D5554">
            <w:rPr>
              <w:rFonts w:eastAsia="Times New Roman"/>
              <w:lang w:val="fr-FR"/>
              <w:rPrChange w:id="74" w:author="Lydia Groves" w:date="2025-04-15T13:24:00Z" w16du:dateUtc="2025-04-15T12:24:00Z">
                <w:rPr>
                  <w:rFonts w:eastAsia="Times New Roman"/>
                </w:rPr>
              </w:rPrChange>
            </w:rPr>
            <w:t xml:space="preserve">, C., Doris, B., </w:t>
          </w:r>
          <w:proofErr w:type="spellStart"/>
          <w:r w:rsidRPr="009D5554">
            <w:rPr>
              <w:rFonts w:eastAsia="Times New Roman"/>
              <w:lang w:val="fr-FR"/>
              <w:rPrChange w:id="75" w:author="Lydia Groves" w:date="2025-04-15T13:24:00Z" w16du:dateUtc="2025-04-15T12:24:00Z">
                <w:rPr>
                  <w:rFonts w:eastAsia="Times New Roman"/>
                </w:rPr>
              </w:rPrChange>
            </w:rPr>
            <w:t>Varella</w:t>
          </w:r>
          <w:proofErr w:type="spellEnd"/>
          <w:r w:rsidRPr="009D5554">
            <w:rPr>
              <w:rFonts w:eastAsia="Times New Roman"/>
              <w:lang w:val="fr-FR"/>
              <w:rPrChange w:id="76" w:author="Lydia Groves" w:date="2025-04-15T13:24:00Z" w16du:dateUtc="2025-04-15T12:24:00Z">
                <w:rPr>
                  <w:rFonts w:eastAsia="Times New Roman"/>
                </w:rPr>
              </w:rPrChange>
            </w:rPr>
            <w:t xml:space="preserve">, H., Vila, J.-P., &amp; Pradel, R. (2007). </w:t>
          </w:r>
          <w:r>
            <w:rPr>
              <w:rFonts w:eastAsia="Times New Roman"/>
            </w:rPr>
            <w:t xml:space="preserve">State-space modelling of data on marked individuals. </w:t>
          </w:r>
          <w:r>
            <w:rPr>
              <w:rFonts w:eastAsia="Times New Roman"/>
              <w:i/>
              <w:iCs/>
            </w:rPr>
            <w:t>Ecological Modelling</w:t>
          </w:r>
          <w:r>
            <w:rPr>
              <w:rFonts w:eastAsia="Times New Roman"/>
            </w:rPr>
            <w:t xml:space="preserve">, </w:t>
          </w:r>
          <w:r>
            <w:rPr>
              <w:rFonts w:eastAsia="Times New Roman"/>
              <w:i/>
              <w:iCs/>
            </w:rPr>
            <w:t>206</w:t>
          </w:r>
          <w:r>
            <w:rPr>
              <w:rFonts w:eastAsia="Times New Roman"/>
            </w:rPr>
            <w:t>(3–4), 431–438. https://doi.org/10.1016/j.ecolmodel.2007.03.040</w:t>
          </w:r>
        </w:p>
        <w:p w14:paraId="09707936" w14:textId="77777777" w:rsidR="00B23505" w:rsidRDefault="00B23505">
          <w:pPr>
            <w:autoSpaceDE w:val="0"/>
            <w:autoSpaceDN w:val="0"/>
            <w:ind w:hanging="480"/>
            <w:divId w:val="1029405092"/>
            <w:rPr>
              <w:rFonts w:eastAsia="Times New Roman"/>
            </w:rPr>
          </w:pPr>
          <w:r w:rsidRPr="009D5554">
            <w:rPr>
              <w:rFonts w:eastAsia="Times New Roman"/>
              <w:lang w:val="de-DE"/>
              <w:rPrChange w:id="77" w:author="Lydia Groves" w:date="2025-04-15T13:24:00Z" w16du:dateUtc="2025-04-15T12:24:00Z">
                <w:rPr>
                  <w:rFonts w:eastAsia="Times New Roman"/>
                </w:rPr>
              </w:rPrChange>
            </w:rPr>
            <w:t xml:space="preserve">Goebel, M. E., Perryman, W. L., Hinke, J. T., Krause, D. J., Hann, N. A., Gardner, S., &amp; LeRoi, D. J. (2015). </w:t>
          </w:r>
          <w:r>
            <w:rPr>
              <w:rFonts w:eastAsia="Times New Roman"/>
            </w:rPr>
            <w:t xml:space="preserve">A small unmanned aerial system for estimating abundance and size of Antarctic predators. </w:t>
          </w:r>
          <w:r>
            <w:rPr>
              <w:rFonts w:eastAsia="Times New Roman"/>
              <w:i/>
              <w:iCs/>
            </w:rPr>
            <w:t>Polar Biology</w:t>
          </w:r>
          <w:r>
            <w:rPr>
              <w:rFonts w:eastAsia="Times New Roman"/>
            </w:rPr>
            <w:t xml:space="preserve">, </w:t>
          </w:r>
          <w:r>
            <w:rPr>
              <w:rFonts w:eastAsia="Times New Roman"/>
              <w:i/>
              <w:iCs/>
            </w:rPr>
            <w:t>38</w:t>
          </w:r>
          <w:r>
            <w:rPr>
              <w:rFonts w:eastAsia="Times New Roman"/>
            </w:rPr>
            <w:t>(5), 619–630. https://doi.org/10.1007/s00300-014-1625-4</w:t>
          </w:r>
        </w:p>
        <w:p w14:paraId="3AE6BAD9" w14:textId="77777777" w:rsidR="00B23505" w:rsidRDefault="00B23505">
          <w:pPr>
            <w:autoSpaceDE w:val="0"/>
            <w:autoSpaceDN w:val="0"/>
            <w:ind w:hanging="480"/>
            <w:divId w:val="531765473"/>
            <w:rPr>
              <w:rFonts w:eastAsia="Times New Roman"/>
            </w:rPr>
          </w:pPr>
          <w:r>
            <w:rPr>
              <w:rFonts w:eastAsia="Times New Roman"/>
            </w:rPr>
            <w:t xml:space="preserve">Hodgson, J. C., Baylis, S. M., Mott, R., Herrod, A., &amp; Clarke, R. H. (2016). Precision wildlife monitoring using unmanned aerial vehicles. </w:t>
          </w:r>
          <w:r>
            <w:rPr>
              <w:rFonts w:eastAsia="Times New Roman"/>
              <w:i/>
              <w:iCs/>
            </w:rPr>
            <w:t>Scientific Reports</w:t>
          </w:r>
          <w:r>
            <w:rPr>
              <w:rFonts w:eastAsia="Times New Roman"/>
            </w:rPr>
            <w:t xml:space="preserve">, </w:t>
          </w:r>
          <w:r>
            <w:rPr>
              <w:rFonts w:eastAsia="Times New Roman"/>
              <w:i/>
              <w:iCs/>
            </w:rPr>
            <w:t>6</w:t>
          </w:r>
          <w:r>
            <w:rPr>
              <w:rFonts w:eastAsia="Times New Roman"/>
            </w:rPr>
            <w:t>(March), 22574. https://doi.org/10.1038/srep22574</w:t>
          </w:r>
        </w:p>
        <w:p w14:paraId="409AF372" w14:textId="77777777" w:rsidR="00B23505" w:rsidRDefault="00B23505">
          <w:pPr>
            <w:autoSpaceDE w:val="0"/>
            <w:autoSpaceDN w:val="0"/>
            <w:ind w:hanging="480"/>
            <w:divId w:val="2125148528"/>
            <w:rPr>
              <w:rFonts w:eastAsia="Times New Roman"/>
            </w:rPr>
          </w:pPr>
          <w:r>
            <w:rPr>
              <w:rFonts w:eastAsia="Times New Roman"/>
            </w:rPr>
            <w:t xml:space="preserve">Hodgson, J. C., Mott, R., Baylis, S. M., Pham, T. T., Wotherspoon, S., Kilpatrick, A. D., Raja Segaran, R., Reid, I., </w:t>
          </w:r>
          <w:proofErr w:type="spellStart"/>
          <w:r>
            <w:rPr>
              <w:rFonts w:eastAsia="Times New Roman"/>
            </w:rPr>
            <w:t>Terauds</w:t>
          </w:r>
          <w:proofErr w:type="spellEnd"/>
          <w:r>
            <w:rPr>
              <w:rFonts w:eastAsia="Times New Roman"/>
            </w:rPr>
            <w:t xml:space="preserve">, A., &amp; Koh, L. P. (2018). Drones count wildlife more accurately and precisely than humans. </w:t>
          </w:r>
          <w:r>
            <w:rPr>
              <w:rFonts w:eastAsia="Times New Roman"/>
              <w:i/>
              <w:iCs/>
            </w:rPr>
            <w:t>Methods in Ecology and Evolution</w:t>
          </w:r>
          <w:r>
            <w:rPr>
              <w:rFonts w:eastAsia="Times New Roman"/>
            </w:rPr>
            <w:t xml:space="preserve">, </w:t>
          </w:r>
          <w:r>
            <w:rPr>
              <w:rFonts w:eastAsia="Times New Roman"/>
              <w:i/>
              <w:iCs/>
            </w:rPr>
            <w:t>9</w:t>
          </w:r>
          <w:r>
            <w:rPr>
              <w:rFonts w:eastAsia="Times New Roman"/>
            </w:rPr>
            <w:t>(5), 1160–1167. https://doi.org/10.1111/2041-210X.12974</w:t>
          </w:r>
        </w:p>
        <w:p w14:paraId="137A2360" w14:textId="77777777" w:rsidR="00B23505" w:rsidRDefault="00B23505">
          <w:pPr>
            <w:autoSpaceDE w:val="0"/>
            <w:autoSpaceDN w:val="0"/>
            <w:ind w:hanging="480"/>
            <w:divId w:val="875192397"/>
            <w:rPr>
              <w:rFonts w:eastAsia="Times New Roman"/>
            </w:rPr>
          </w:pPr>
          <w:proofErr w:type="spellStart"/>
          <w:r w:rsidRPr="0078681B">
            <w:rPr>
              <w:rFonts w:eastAsia="Times New Roman"/>
            </w:rPr>
            <w:lastRenderedPageBreak/>
            <w:t>Hoekendijk</w:t>
          </w:r>
          <w:proofErr w:type="spellEnd"/>
          <w:r w:rsidRPr="0078681B">
            <w:rPr>
              <w:rFonts w:eastAsia="Times New Roman"/>
            </w:rPr>
            <w:t xml:space="preserve">, J. P. A., </w:t>
          </w:r>
          <w:proofErr w:type="spellStart"/>
          <w:r w:rsidRPr="0078681B">
            <w:rPr>
              <w:rFonts w:eastAsia="Times New Roman"/>
            </w:rPr>
            <w:t>Grundlehner</w:t>
          </w:r>
          <w:proofErr w:type="spellEnd"/>
          <w:r w:rsidRPr="0078681B">
            <w:rPr>
              <w:rFonts w:eastAsia="Times New Roman"/>
            </w:rPr>
            <w:t xml:space="preserve">, A., Brasseur, S., Kellenberger, B., Tuia, D., &amp; Aarts, G. (2023). </w:t>
          </w:r>
          <w:r>
            <w:rPr>
              <w:rFonts w:eastAsia="Times New Roman"/>
            </w:rPr>
            <w:t xml:space="preserve">Stay close, but not too close: aerial image analysis reveals patterns of social distancing in seal colonies. </w:t>
          </w:r>
          <w:r>
            <w:rPr>
              <w:rFonts w:eastAsia="Times New Roman"/>
              <w:i/>
              <w:iCs/>
            </w:rPr>
            <w:t>Royal Society Open Science</w:t>
          </w:r>
          <w:r>
            <w:rPr>
              <w:rFonts w:eastAsia="Times New Roman"/>
            </w:rPr>
            <w:t xml:space="preserve">, </w:t>
          </w:r>
          <w:r>
            <w:rPr>
              <w:rFonts w:eastAsia="Times New Roman"/>
              <w:i/>
              <w:iCs/>
            </w:rPr>
            <w:t>10</w:t>
          </w:r>
          <w:r>
            <w:rPr>
              <w:rFonts w:eastAsia="Times New Roman"/>
            </w:rPr>
            <w:t>(8). https://doi.org/10.1098/rsos.230269</w:t>
          </w:r>
        </w:p>
        <w:p w14:paraId="4FABCDE0" w14:textId="77777777" w:rsidR="00B23505" w:rsidRDefault="00B23505">
          <w:pPr>
            <w:autoSpaceDE w:val="0"/>
            <w:autoSpaceDN w:val="0"/>
            <w:ind w:hanging="480"/>
            <w:divId w:val="1052391071"/>
            <w:rPr>
              <w:rFonts w:eastAsia="Times New Roman"/>
            </w:rPr>
          </w:pPr>
          <w:r>
            <w:rPr>
              <w:rFonts w:eastAsia="Times New Roman"/>
            </w:rPr>
            <w:t xml:space="preserve">Infantes, E., Carroll, D., Silva, W. T. A. F., Härkönen, T., Edwards, S. V., &amp; Harding, K. C. (2022). An automated work-flow for pinniped surveys: A new tool for monitoring population dynamics. </w:t>
          </w:r>
          <w:r>
            <w:rPr>
              <w:rFonts w:eastAsia="Times New Roman"/>
              <w:i/>
              <w:iCs/>
            </w:rPr>
            <w:t>Frontiers in Ecology and Evolution</w:t>
          </w:r>
          <w:r>
            <w:rPr>
              <w:rFonts w:eastAsia="Times New Roman"/>
            </w:rPr>
            <w:t xml:space="preserve">, </w:t>
          </w:r>
          <w:r>
            <w:rPr>
              <w:rFonts w:eastAsia="Times New Roman"/>
              <w:i/>
              <w:iCs/>
            </w:rPr>
            <w:t>10</w:t>
          </w:r>
          <w:r>
            <w:rPr>
              <w:rFonts w:eastAsia="Times New Roman"/>
            </w:rPr>
            <w:t>. https://doi.org/10.3389/fevo.2022.905309</w:t>
          </w:r>
        </w:p>
        <w:p w14:paraId="0D05E677" w14:textId="77777777" w:rsidR="00B23505" w:rsidRDefault="00B23505">
          <w:pPr>
            <w:autoSpaceDE w:val="0"/>
            <w:autoSpaceDN w:val="0"/>
            <w:ind w:hanging="480"/>
            <w:divId w:val="785349636"/>
            <w:rPr>
              <w:rFonts w:eastAsia="Times New Roman"/>
            </w:rPr>
          </w:pPr>
          <w:r>
            <w:rPr>
              <w:rFonts w:eastAsia="Times New Roman"/>
            </w:rPr>
            <w:t xml:space="preserve">Jovani, R., Lascelles, B., Garamszegi, L. Z., Mavor, R., Thaxter, C. B., &amp; Oro, D. (2016). Colony size and foraging range in seabirds. </w:t>
          </w:r>
          <w:r>
            <w:rPr>
              <w:rFonts w:eastAsia="Times New Roman"/>
              <w:i/>
              <w:iCs/>
            </w:rPr>
            <w:t>Oikos</w:t>
          </w:r>
          <w:r>
            <w:rPr>
              <w:rFonts w:eastAsia="Times New Roman"/>
            </w:rPr>
            <w:t xml:space="preserve">, </w:t>
          </w:r>
          <w:r>
            <w:rPr>
              <w:rFonts w:eastAsia="Times New Roman"/>
              <w:i/>
              <w:iCs/>
            </w:rPr>
            <w:t>125</w:t>
          </w:r>
          <w:r>
            <w:rPr>
              <w:rFonts w:eastAsia="Times New Roman"/>
            </w:rPr>
            <w:t>(7), 968–974. https://doi.org/10.1111/oik.02781</w:t>
          </w:r>
        </w:p>
        <w:p w14:paraId="36671FC6" w14:textId="77777777" w:rsidR="00B23505" w:rsidRDefault="00B23505">
          <w:pPr>
            <w:autoSpaceDE w:val="0"/>
            <w:autoSpaceDN w:val="0"/>
            <w:ind w:hanging="480"/>
            <w:divId w:val="2144763877"/>
            <w:rPr>
              <w:rFonts w:eastAsia="Times New Roman"/>
            </w:rPr>
          </w:pPr>
          <w:r w:rsidRPr="009D5554">
            <w:rPr>
              <w:rFonts w:eastAsia="Times New Roman"/>
              <w:lang w:val="de-DE"/>
              <w:rPrChange w:id="78" w:author="Lydia Groves" w:date="2025-04-15T13:24:00Z" w16du:dateUtc="2025-04-15T12:24:00Z">
                <w:rPr>
                  <w:rFonts w:eastAsia="Times New Roman"/>
                </w:rPr>
              </w:rPrChange>
            </w:rPr>
            <w:t xml:space="preserve">Kellenberger, B., Veen, T., Folmer, E., &amp; Tuia, D. (2021). </w:t>
          </w:r>
          <w:r>
            <w:rPr>
              <w:rFonts w:eastAsia="Times New Roman"/>
            </w:rPr>
            <w:t xml:space="preserve">21 000 birds in 4.5 h: efficient large‐scale seabird detection with machine learning.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445–460. https://doi.org/10.1002/rse2.200</w:t>
          </w:r>
        </w:p>
        <w:p w14:paraId="2D3ABFC7" w14:textId="77777777" w:rsidR="00B23505" w:rsidRDefault="00B23505">
          <w:pPr>
            <w:autoSpaceDE w:val="0"/>
            <w:autoSpaceDN w:val="0"/>
            <w:ind w:hanging="480"/>
            <w:divId w:val="1064764931"/>
            <w:rPr>
              <w:rFonts w:eastAsia="Times New Roman"/>
            </w:rPr>
          </w:pPr>
          <w:r>
            <w:rPr>
              <w:rFonts w:eastAsia="Times New Roman"/>
            </w:rPr>
            <w:t xml:space="preserve">Kendall, W. L., Conn, P. B., &amp; Hines, J. E. (2006). COMBINING MULTISTATE CAPTURE–RECAPTURE DATA WITH TAG RECOVERIES TO ESTIMATE DEMOGRAPHIC PARAMETERS. </w:t>
          </w:r>
          <w:r>
            <w:rPr>
              <w:rFonts w:eastAsia="Times New Roman"/>
              <w:i/>
              <w:iCs/>
            </w:rPr>
            <w:t>Ecology</w:t>
          </w:r>
          <w:r>
            <w:rPr>
              <w:rFonts w:eastAsia="Times New Roman"/>
            </w:rPr>
            <w:t xml:space="preserve">, </w:t>
          </w:r>
          <w:r>
            <w:rPr>
              <w:rFonts w:eastAsia="Times New Roman"/>
              <w:i/>
              <w:iCs/>
            </w:rPr>
            <w:t>87</w:t>
          </w:r>
          <w:r>
            <w:rPr>
              <w:rFonts w:eastAsia="Times New Roman"/>
            </w:rPr>
            <w:t>(1), 169–177. https://doi.org/10.1890/05-0637</w:t>
          </w:r>
        </w:p>
        <w:p w14:paraId="41DC0EC2" w14:textId="77777777" w:rsidR="00B23505" w:rsidRDefault="00B23505">
          <w:pPr>
            <w:autoSpaceDE w:val="0"/>
            <w:autoSpaceDN w:val="0"/>
            <w:ind w:hanging="480"/>
            <w:divId w:val="759451894"/>
            <w:rPr>
              <w:rFonts w:eastAsia="Times New Roman"/>
            </w:rPr>
          </w:pPr>
          <w:r>
            <w:rPr>
              <w:rFonts w:eastAsia="Times New Roman"/>
            </w:rPr>
            <w:t xml:space="preserve">Kery, M. M., &amp; Schaub, M. (2012). Bayesian Population Analysis Using </w:t>
          </w:r>
          <w:proofErr w:type="spellStart"/>
          <w:r>
            <w:rPr>
              <w:rFonts w:eastAsia="Times New Roman"/>
            </w:rPr>
            <w:t>WinBUGS</w:t>
          </w:r>
          <w:proofErr w:type="spellEnd"/>
          <w:r>
            <w:rPr>
              <w:rFonts w:eastAsia="Times New Roman"/>
            </w:rPr>
            <w:t xml:space="preserve">. In </w:t>
          </w:r>
          <w:r>
            <w:rPr>
              <w:rFonts w:eastAsia="Times New Roman"/>
              <w:i/>
              <w:iCs/>
            </w:rPr>
            <w:t xml:space="preserve">Bayesian Population Analysis Using </w:t>
          </w:r>
          <w:proofErr w:type="spellStart"/>
          <w:r>
            <w:rPr>
              <w:rFonts w:eastAsia="Times New Roman"/>
              <w:i/>
              <w:iCs/>
            </w:rPr>
            <w:t>WinBUGS</w:t>
          </w:r>
          <w:proofErr w:type="spellEnd"/>
          <w:r>
            <w:rPr>
              <w:rFonts w:eastAsia="Times New Roman"/>
            </w:rPr>
            <w:t>. Academic Press. https://doi.org/10.1016/C2010-0-68368-4</w:t>
          </w:r>
        </w:p>
        <w:p w14:paraId="322EFDAC" w14:textId="77777777" w:rsidR="00B23505" w:rsidRDefault="00B23505">
          <w:pPr>
            <w:autoSpaceDE w:val="0"/>
            <w:autoSpaceDN w:val="0"/>
            <w:ind w:hanging="480"/>
            <w:divId w:val="1250307079"/>
            <w:rPr>
              <w:rFonts w:eastAsia="Times New Roman"/>
            </w:rPr>
          </w:pPr>
          <w:r>
            <w:rPr>
              <w:rFonts w:eastAsia="Times New Roman"/>
            </w:rPr>
            <w:t xml:space="preserve">Korczak-Abshire, M., Zmarz, A., </w:t>
          </w:r>
          <w:proofErr w:type="spellStart"/>
          <w:r>
            <w:rPr>
              <w:rFonts w:eastAsia="Times New Roman"/>
            </w:rPr>
            <w:t>Rodzewicz</w:t>
          </w:r>
          <w:proofErr w:type="spellEnd"/>
          <w:r>
            <w:rPr>
              <w:rFonts w:eastAsia="Times New Roman"/>
            </w:rPr>
            <w:t xml:space="preserve">, M., </w:t>
          </w:r>
          <w:proofErr w:type="spellStart"/>
          <w:r>
            <w:rPr>
              <w:rFonts w:eastAsia="Times New Roman"/>
            </w:rPr>
            <w:t>Kycko</w:t>
          </w:r>
          <w:proofErr w:type="spellEnd"/>
          <w:r>
            <w:rPr>
              <w:rFonts w:eastAsia="Times New Roman"/>
            </w:rPr>
            <w:t xml:space="preserve">, M., </w:t>
          </w:r>
          <w:proofErr w:type="spellStart"/>
          <w:r>
            <w:rPr>
              <w:rFonts w:eastAsia="Times New Roman"/>
            </w:rPr>
            <w:t>Karsznia</w:t>
          </w:r>
          <w:proofErr w:type="spellEnd"/>
          <w:r>
            <w:rPr>
              <w:rFonts w:eastAsia="Times New Roman"/>
            </w:rPr>
            <w:t xml:space="preserve">, I., &amp; </w:t>
          </w:r>
          <w:proofErr w:type="spellStart"/>
          <w:r>
            <w:rPr>
              <w:rFonts w:eastAsia="Times New Roman"/>
            </w:rPr>
            <w:t>Chwedorzewska</w:t>
          </w:r>
          <w:proofErr w:type="spellEnd"/>
          <w:r>
            <w:rPr>
              <w:rFonts w:eastAsia="Times New Roman"/>
            </w:rPr>
            <w:t xml:space="preserve">, K. J. (2019). Study of fauna population changes on Penguin Island and Turret Point Oasis (King George Island, Antarctica) using an unmanned aerial vehicle. </w:t>
          </w:r>
          <w:r>
            <w:rPr>
              <w:rFonts w:eastAsia="Times New Roman"/>
              <w:i/>
              <w:iCs/>
            </w:rPr>
            <w:t>Polar Biology</w:t>
          </w:r>
          <w:r>
            <w:rPr>
              <w:rFonts w:eastAsia="Times New Roman"/>
            </w:rPr>
            <w:t xml:space="preserve">, </w:t>
          </w:r>
          <w:r>
            <w:rPr>
              <w:rFonts w:eastAsia="Times New Roman"/>
              <w:i/>
              <w:iCs/>
            </w:rPr>
            <w:t>42</w:t>
          </w:r>
          <w:r>
            <w:rPr>
              <w:rFonts w:eastAsia="Times New Roman"/>
            </w:rPr>
            <w:t>(1), 217–224. https://doi.org/10.1007/s00300-018-2379-1</w:t>
          </w:r>
        </w:p>
        <w:p w14:paraId="4FC6771D" w14:textId="77777777" w:rsidR="00B23505" w:rsidRDefault="00B23505">
          <w:pPr>
            <w:autoSpaceDE w:val="0"/>
            <w:autoSpaceDN w:val="0"/>
            <w:ind w:hanging="480"/>
            <w:divId w:val="1407149045"/>
            <w:rPr>
              <w:rFonts w:eastAsia="Times New Roman"/>
            </w:rPr>
          </w:pPr>
          <w:r>
            <w:rPr>
              <w:rFonts w:eastAsia="Times New Roman"/>
            </w:rPr>
            <w:t xml:space="preserve">Krause, D. J., Hinke, J. T., Goebel, M. E., &amp; Perryman, W. L. (2021). Drones Minimize Antarctic Predator Responses Relative to Ground Survey Methods: An Appeal for Context in Policy Advice. </w:t>
          </w:r>
          <w:r>
            <w:rPr>
              <w:rFonts w:eastAsia="Times New Roman"/>
              <w:i/>
              <w:iCs/>
            </w:rPr>
            <w:t>Frontiers in Marine Science</w:t>
          </w:r>
          <w:r>
            <w:rPr>
              <w:rFonts w:eastAsia="Times New Roman"/>
            </w:rPr>
            <w:t xml:space="preserve">, </w:t>
          </w:r>
          <w:r>
            <w:rPr>
              <w:rFonts w:eastAsia="Times New Roman"/>
              <w:i/>
              <w:iCs/>
            </w:rPr>
            <w:t>8</w:t>
          </w:r>
          <w:r>
            <w:rPr>
              <w:rFonts w:eastAsia="Times New Roman"/>
            </w:rPr>
            <w:t>. https://doi.org/10.3389/fmars.2021.648772</w:t>
          </w:r>
        </w:p>
        <w:p w14:paraId="0BD48641" w14:textId="77777777" w:rsidR="00B23505" w:rsidRDefault="00B23505">
          <w:pPr>
            <w:autoSpaceDE w:val="0"/>
            <w:autoSpaceDN w:val="0"/>
            <w:ind w:hanging="480"/>
            <w:divId w:val="356586133"/>
            <w:rPr>
              <w:rFonts w:eastAsia="Times New Roman"/>
            </w:rPr>
          </w:pPr>
          <w:r>
            <w:rPr>
              <w:rFonts w:eastAsia="Times New Roman"/>
            </w:rPr>
            <w:t xml:space="preserve">Lachman, D., Conway, C., Vierling, K., &amp; Matthews, T. (2020). Drones provide a better method to find nests and estimate nest survival for colonial waterbirds: a demonstration with </w:t>
          </w:r>
          <w:r>
            <w:rPr>
              <w:rFonts w:eastAsia="Times New Roman"/>
            </w:rPr>
            <w:lastRenderedPageBreak/>
            <w:t xml:space="preserve">Western Grebes. </w:t>
          </w:r>
          <w:r>
            <w:rPr>
              <w:rFonts w:eastAsia="Times New Roman"/>
              <w:i/>
              <w:iCs/>
            </w:rPr>
            <w:t>Wetlands Ecology and Management</w:t>
          </w:r>
          <w:r>
            <w:rPr>
              <w:rFonts w:eastAsia="Times New Roman"/>
            </w:rPr>
            <w:t xml:space="preserve">, </w:t>
          </w:r>
          <w:r>
            <w:rPr>
              <w:rFonts w:eastAsia="Times New Roman"/>
              <w:i/>
              <w:iCs/>
            </w:rPr>
            <w:t>28</w:t>
          </w:r>
          <w:r>
            <w:rPr>
              <w:rFonts w:eastAsia="Times New Roman"/>
            </w:rPr>
            <w:t>(5), 837–845. https://doi.org/10.1007/s11273-020-09743-y</w:t>
          </w:r>
        </w:p>
        <w:p w14:paraId="732F229C" w14:textId="77777777" w:rsidR="00B23505" w:rsidRDefault="00B23505">
          <w:pPr>
            <w:autoSpaceDE w:val="0"/>
            <w:autoSpaceDN w:val="0"/>
            <w:ind w:hanging="480"/>
            <w:divId w:val="869338685"/>
            <w:rPr>
              <w:rFonts w:eastAsia="Times New Roman"/>
            </w:rPr>
          </w:pPr>
          <w:proofErr w:type="spellStart"/>
          <w:r>
            <w:rPr>
              <w:rFonts w:eastAsia="Times New Roman"/>
            </w:rPr>
            <w:t>Linchant</w:t>
          </w:r>
          <w:proofErr w:type="spellEnd"/>
          <w:r>
            <w:rPr>
              <w:rFonts w:eastAsia="Times New Roman"/>
            </w:rPr>
            <w:t xml:space="preserve">, J., </w:t>
          </w:r>
          <w:proofErr w:type="spellStart"/>
          <w:r>
            <w:rPr>
              <w:rFonts w:eastAsia="Times New Roman"/>
            </w:rPr>
            <w:t>Lisein</w:t>
          </w:r>
          <w:proofErr w:type="spellEnd"/>
          <w:r>
            <w:rPr>
              <w:rFonts w:eastAsia="Times New Roman"/>
            </w:rPr>
            <w:t xml:space="preserve">, J., </w:t>
          </w:r>
          <w:proofErr w:type="spellStart"/>
          <w:r>
            <w:rPr>
              <w:rFonts w:eastAsia="Times New Roman"/>
            </w:rPr>
            <w:t>Semeki</w:t>
          </w:r>
          <w:proofErr w:type="spellEnd"/>
          <w:r>
            <w:rPr>
              <w:rFonts w:eastAsia="Times New Roman"/>
            </w:rPr>
            <w:t xml:space="preserve">, J., Lejeune, P., &amp; Vermeulen, C. (2015). Are unmanned aircraft systems (UASs) the future of wildlife monitoring? A review of accomplishments and challenges. </w:t>
          </w:r>
          <w:r>
            <w:rPr>
              <w:rFonts w:eastAsia="Times New Roman"/>
              <w:i/>
              <w:iCs/>
            </w:rPr>
            <w:t>Mammal Review</w:t>
          </w:r>
          <w:r>
            <w:rPr>
              <w:rFonts w:eastAsia="Times New Roman"/>
            </w:rPr>
            <w:t xml:space="preserve">, </w:t>
          </w:r>
          <w:r>
            <w:rPr>
              <w:rFonts w:eastAsia="Times New Roman"/>
              <w:i/>
              <w:iCs/>
            </w:rPr>
            <w:t>45</w:t>
          </w:r>
          <w:r>
            <w:rPr>
              <w:rFonts w:eastAsia="Times New Roman"/>
            </w:rPr>
            <w:t>(4), 239–252. https://doi.org/10.1111/mam.12046</w:t>
          </w:r>
        </w:p>
        <w:p w14:paraId="724FA0F2" w14:textId="77777777" w:rsidR="00B23505" w:rsidRDefault="00B23505">
          <w:pPr>
            <w:autoSpaceDE w:val="0"/>
            <w:autoSpaceDN w:val="0"/>
            <w:ind w:hanging="480"/>
            <w:divId w:val="1057898683"/>
            <w:rPr>
              <w:rFonts w:eastAsia="Times New Roman"/>
            </w:rPr>
          </w:pPr>
          <w:r>
            <w:rPr>
              <w:rFonts w:eastAsia="Times New Roman"/>
            </w:rPr>
            <w:t xml:space="preserve">Lyons, J. E., Kendall, W. L., Royle, J. A., Converse, S. J., Andres, B. A., &amp; Buchanan, J. B. (2016). Population Size and Stopover Duration Estimation Using Mark–Resight Data and Bayesian Analysis of a Superpopulation Model. </w:t>
          </w:r>
          <w:r>
            <w:rPr>
              <w:rFonts w:eastAsia="Times New Roman"/>
              <w:i/>
              <w:iCs/>
            </w:rPr>
            <w:t>Biometrics</w:t>
          </w:r>
          <w:r>
            <w:rPr>
              <w:rFonts w:eastAsia="Times New Roman"/>
            </w:rPr>
            <w:t xml:space="preserve">, </w:t>
          </w:r>
          <w:r>
            <w:rPr>
              <w:rFonts w:eastAsia="Times New Roman"/>
              <w:i/>
              <w:iCs/>
            </w:rPr>
            <w:t>72</w:t>
          </w:r>
          <w:r>
            <w:rPr>
              <w:rFonts w:eastAsia="Times New Roman"/>
            </w:rPr>
            <w:t>(1), 262–271. https://doi.org/10.1111/biom.12393</w:t>
          </w:r>
        </w:p>
        <w:p w14:paraId="73DE61DE" w14:textId="77777777" w:rsidR="00B23505" w:rsidRDefault="00B23505">
          <w:pPr>
            <w:autoSpaceDE w:val="0"/>
            <w:autoSpaceDN w:val="0"/>
            <w:ind w:hanging="480"/>
            <w:divId w:val="1127311501"/>
            <w:rPr>
              <w:rFonts w:eastAsia="Times New Roman"/>
            </w:rPr>
          </w:pPr>
          <w:r>
            <w:rPr>
              <w:rFonts w:eastAsia="Times New Roman"/>
            </w:rPr>
            <w:t xml:space="preserve">Lyons, M. B., Brandis, K. J., Murray, N. J., Wilshire, J. H., McCann, J. A., Kingsford, R. T., &amp; Callaghan, C. T. (2019). Monitoring large and complex wildlife aggregations with drones. </w:t>
          </w:r>
          <w:r>
            <w:rPr>
              <w:rFonts w:eastAsia="Times New Roman"/>
              <w:i/>
              <w:iCs/>
            </w:rPr>
            <w:t>Methods in Ecology and Evolution</w:t>
          </w:r>
          <w:r>
            <w:rPr>
              <w:rFonts w:eastAsia="Times New Roman"/>
            </w:rPr>
            <w:t xml:space="preserve">, </w:t>
          </w:r>
          <w:r>
            <w:rPr>
              <w:rFonts w:eastAsia="Times New Roman"/>
              <w:i/>
              <w:iCs/>
            </w:rPr>
            <w:t>10</w:t>
          </w:r>
          <w:r>
            <w:rPr>
              <w:rFonts w:eastAsia="Times New Roman"/>
            </w:rPr>
            <w:t>(7), 1024–1035. https://doi.org/10.1111/2041-210X.13194</w:t>
          </w:r>
        </w:p>
        <w:p w14:paraId="355D6887" w14:textId="77777777" w:rsidR="00B23505" w:rsidRDefault="00B23505">
          <w:pPr>
            <w:autoSpaceDE w:val="0"/>
            <w:autoSpaceDN w:val="0"/>
            <w:ind w:hanging="480"/>
            <w:divId w:val="414324436"/>
            <w:rPr>
              <w:rFonts w:eastAsia="Times New Roman"/>
            </w:rPr>
          </w:pPr>
          <w:proofErr w:type="spellStart"/>
          <w:r>
            <w:rPr>
              <w:rFonts w:eastAsia="Times New Roman"/>
            </w:rPr>
            <w:t>Matechou</w:t>
          </w:r>
          <w:proofErr w:type="spellEnd"/>
          <w:r>
            <w:rPr>
              <w:rFonts w:eastAsia="Times New Roman"/>
            </w:rPr>
            <w:t xml:space="preserve">, E., Morgan, B. J. T., Pledger, S., Collazo, J. A., &amp; Lyons, J. E. (2013). Integrated Analysis of Capture-Recapture-Resighting Data and Counts of Unmarked Birds at Stop-Over Sites. </w:t>
          </w:r>
          <w:r>
            <w:rPr>
              <w:rFonts w:eastAsia="Times New Roman"/>
              <w:i/>
              <w:iCs/>
            </w:rPr>
            <w:t>Journal of Agricultural, Biological, and Environmental Statistics</w:t>
          </w:r>
          <w:r>
            <w:rPr>
              <w:rFonts w:eastAsia="Times New Roman"/>
            </w:rPr>
            <w:t xml:space="preserve">, </w:t>
          </w:r>
          <w:r>
            <w:rPr>
              <w:rFonts w:eastAsia="Times New Roman"/>
              <w:i/>
              <w:iCs/>
            </w:rPr>
            <w:t>18</w:t>
          </w:r>
          <w:r>
            <w:rPr>
              <w:rFonts w:eastAsia="Times New Roman"/>
            </w:rPr>
            <w:t>(1), 120–135. https://doi.org/10.1007/s13253-013-0127-0</w:t>
          </w:r>
        </w:p>
        <w:p w14:paraId="5B7FC5A7" w14:textId="77777777" w:rsidR="00B23505" w:rsidRDefault="00B23505">
          <w:pPr>
            <w:autoSpaceDE w:val="0"/>
            <w:autoSpaceDN w:val="0"/>
            <w:ind w:hanging="480"/>
            <w:divId w:val="2048140559"/>
            <w:rPr>
              <w:rFonts w:eastAsia="Times New Roman"/>
            </w:rPr>
          </w:pPr>
          <w:proofErr w:type="spellStart"/>
          <w:r>
            <w:rPr>
              <w:rFonts w:eastAsia="Times New Roman"/>
            </w:rPr>
            <w:t>Moussy</w:t>
          </w:r>
          <w:proofErr w:type="spellEnd"/>
          <w:r>
            <w:rPr>
              <w:rFonts w:eastAsia="Times New Roman"/>
            </w:rPr>
            <w:t xml:space="preserve">, C., Burfield, I. J., Stephenson, P. J., Newton, A. F. E., Butchart, S. H. M., Sutherland, W. J., Gregory, R. D., McRae, L., Bubb, P., Roesler, I., Ursino, C., Wu, Y., Retief, E. F., </w:t>
          </w:r>
          <w:proofErr w:type="spellStart"/>
          <w:r>
            <w:rPr>
              <w:rFonts w:eastAsia="Times New Roman"/>
            </w:rPr>
            <w:t>Udin</w:t>
          </w:r>
          <w:proofErr w:type="spellEnd"/>
          <w:r>
            <w:rPr>
              <w:rFonts w:eastAsia="Times New Roman"/>
            </w:rPr>
            <w:t xml:space="preserve">, J. S., </w:t>
          </w:r>
          <w:proofErr w:type="spellStart"/>
          <w:r>
            <w:rPr>
              <w:rFonts w:eastAsia="Times New Roman"/>
            </w:rPr>
            <w:t>Urazaliyev</w:t>
          </w:r>
          <w:proofErr w:type="spellEnd"/>
          <w:r>
            <w:rPr>
              <w:rFonts w:eastAsia="Times New Roman"/>
            </w:rPr>
            <w:t xml:space="preserve">, R., Sánchez-Clavijo, L. M., Lartey, E., &amp; Donald, P. F. (2022). A quantitative global review of species population monitoring. </w:t>
          </w:r>
          <w:r>
            <w:rPr>
              <w:rFonts w:eastAsia="Times New Roman"/>
              <w:i/>
              <w:iCs/>
            </w:rPr>
            <w:t>Conservation Biology</w:t>
          </w:r>
          <w:r>
            <w:rPr>
              <w:rFonts w:eastAsia="Times New Roman"/>
            </w:rPr>
            <w:t xml:space="preserve">, </w:t>
          </w:r>
          <w:r>
            <w:rPr>
              <w:rFonts w:eastAsia="Times New Roman"/>
              <w:i/>
              <w:iCs/>
            </w:rPr>
            <w:t>36</w:t>
          </w:r>
          <w:r>
            <w:rPr>
              <w:rFonts w:eastAsia="Times New Roman"/>
            </w:rPr>
            <w:t>(1), 1–14. https://doi.org/10.1111/cobi.13721</w:t>
          </w:r>
        </w:p>
        <w:p w14:paraId="4FCE83DD" w14:textId="77777777" w:rsidR="00B23505" w:rsidRPr="00B23505" w:rsidRDefault="00B23505">
          <w:pPr>
            <w:autoSpaceDE w:val="0"/>
            <w:autoSpaceDN w:val="0"/>
            <w:ind w:hanging="480"/>
            <w:divId w:val="1428112691"/>
            <w:rPr>
              <w:rFonts w:eastAsia="Times New Roman"/>
              <w:lang w:val="pt-BR"/>
            </w:rPr>
          </w:pPr>
          <w:r>
            <w:rPr>
              <w:rFonts w:eastAsia="Times New Roman"/>
            </w:rPr>
            <w:t xml:space="preserve">Norris, D. (2025). Misleading monitoring: more hatchlings do not represent turtle population recovery. </w:t>
          </w:r>
          <w:r w:rsidRPr="00B23505">
            <w:rPr>
              <w:rFonts w:eastAsia="Times New Roman"/>
              <w:i/>
              <w:iCs/>
              <w:lang w:val="pt-BR"/>
            </w:rPr>
            <w:t>BioRxiv</w:t>
          </w:r>
          <w:r w:rsidRPr="00B23505">
            <w:rPr>
              <w:rFonts w:eastAsia="Times New Roman"/>
              <w:lang w:val="pt-BR"/>
            </w:rPr>
            <w:t>, 2025.02.14.638251. https://doi.org/10.1101/2025.02.14.638251</w:t>
          </w:r>
        </w:p>
        <w:p w14:paraId="40A59A37" w14:textId="77777777" w:rsidR="00B23505" w:rsidRDefault="00B23505">
          <w:pPr>
            <w:autoSpaceDE w:val="0"/>
            <w:autoSpaceDN w:val="0"/>
            <w:ind w:hanging="480"/>
            <w:divId w:val="936521028"/>
            <w:rPr>
              <w:rFonts w:eastAsia="Times New Roman"/>
            </w:rPr>
          </w:pPr>
          <w:r w:rsidRPr="00F92665">
            <w:rPr>
              <w:rFonts w:eastAsia="Times New Roman"/>
              <w:lang w:val="pt-BR"/>
              <w:rPrChange w:id="79" w:author="Ismael V. Brack" w:date="2025-04-22T14:52:00Z" w16du:dateUtc="2025-04-22T18:52:00Z">
                <w:rPr>
                  <w:rFonts w:eastAsia="Times New Roman"/>
                </w:rPr>
              </w:rPrChange>
            </w:rPr>
            <w:t xml:space="preserve">Pauley, G. R., &amp; Crenshaw, J. G. (2006). </w:t>
          </w:r>
          <w:r>
            <w:rPr>
              <w:rFonts w:eastAsia="Times New Roman"/>
            </w:rPr>
            <w:t xml:space="preserve">Evaluation of Paintball, Mark-Resight Surveys for Estimating Mountain Goat Abundance. </w:t>
          </w:r>
          <w:r>
            <w:rPr>
              <w:rFonts w:eastAsia="Times New Roman"/>
              <w:i/>
              <w:iCs/>
            </w:rPr>
            <w:t>Wildlife Society Bulletin</w:t>
          </w:r>
          <w:r>
            <w:rPr>
              <w:rFonts w:eastAsia="Times New Roman"/>
            </w:rPr>
            <w:t xml:space="preserve">, </w:t>
          </w:r>
          <w:r>
            <w:rPr>
              <w:rFonts w:eastAsia="Times New Roman"/>
              <w:i/>
              <w:iCs/>
            </w:rPr>
            <w:t>34</w:t>
          </w:r>
          <w:r>
            <w:rPr>
              <w:rFonts w:eastAsia="Times New Roman"/>
            </w:rPr>
            <w:t>(5), 1350–1355. https://doi.org/10.2193/0091-7648(2006)34[1350:EOPMSF]2.0.CO;2</w:t>
          </w:r>
        </w:p>
        <w:p w14:paraId="2C19FD28" w14:textId="77777777" w:rsidR="00B23505" w:rsidRDefault="00B23505">
          <w:pPr>
            <w:autoSpaceDE w:val="0"/>
            <w:autoSpaceDN w:val="0"/>
            <w:ind w:hanging="480"/>
            <w:divId w:val="343748502"/>
            <w:rPr>
              <w:rFonts w:eastAsia="Times New Roman"/>
            </w:rPr>
          </w:pPr>
          <w:r>
            <w:rPr>
              <w:rFonts w:eastAsia="Times New Roman"/>
            </w:rPr>
            <w:t xml:space="preserve">Pouilly, M., Pérez, T., Rejas, D., Guzman, F., Crespo, G., Duprey, J.-L., &amp; Guimarães, J.-R. D. (2012). Mercury bioaccumulation patterns in fish from the </w:t>
          </w:r>
          <w:proofErr w:type="spellStart"/>
          <w:r>
            <w:rPr>
              <w:rFonts w:eastAsia="Times New Roman"/>
            </w:rPr>
            <w:t>Iténez</w:t>
          </w:r>
          <w:proofErr w:type="spellEnd"/>
          <w:r>
            <w:rPr>
              <w:rFonts w:eastAsia="Times New Roman"/>
            </w:rPr>
            <w:t xml:space="preserve"> river basin, Bolivian </w:t>
          </w:r>
          <w:r>
            <w:rPr>
              <w:rFonts w:eastAsia="Times New Roman"/>
            </w:rPr>
            <w:lastRenderedPageBreak/>
            <w:t xml:space="preserve">Amazon. </w:t>
          </w:r>
          <w:r>
            <w:rPr>
              <w:rFonts w:eastAsia="Times New Roman"/>
              <w:i/>
              <w:iCs/>
            </w:rPr>
            <w:t>Ecotoxicology and Environmental Safety</w:t>
          </w:r>
          <w:r>
            <w:rPr>
              <w:rFonts w:eastAsia="Times New Roman"/>
            </w:rPr>
            <w:t xml:space="preserve">, </w:t>
          </w:r>
          <w:r>
            <w:rPr>
              <w:rFonts w:eastAsia="Times New Roman"/>
              <w:i/>
              <w:iCs/>
            </w:rPr>
            <w:t>83</w:t>
          </w:r>
          <w:r>
            <w:rPr>
              <w:rFonts w:eastAsia="Times New Roman"/>
            </w:rPr>
            <w:t>, 8–15. https://doi.org/10.1016/j.ecoenv.2012.05.018</w:t>
          </w:r>
        </w:p>
        <w:p w14:paraId="7C11C4D0" w14:textId="77777777" w:rsidR="00B23505" w:rsidRPr="00B23505" w:rsidRDefault="00B23505">
          <w:pPr>
            <w:autoSpaceDE w:val="0"/>
            <w:autoSpaceDN w:val="0"/>
            <w:ind w:hanging="480"/>
            <w:divId w:val="34544605"/>
            <w:rPr>
              <w:rFonts w:eastAsia="Times New Roman"/>
              <w:lang w:val="pt-BR"/>
            </w:rPr>
          </w:pPr>
          <w:proofErr w:type="spellStart"/>
          <w:r>
            <w:rPr>
              <w:rFonts w:eastAsia="Times New Roman"/>
            </w:rPr>
            <w:t>Procksch</w:t>
          </w:r>
          <w:proofErr w:type="spellEnd"/>
          <w:r>
            <w:rPr>
              <w:rFonts w:eastAsia="Times New Roman"/>
            </w:rPr>
            <w:t xml:space="preserve">, N., </w:t>
          </w:r>
          <w:proofErr w:type="spellStart"/>
          <w:r>
            <w:rPr>
              <w:rFonts w:eastAsia="Times New Roman"/>
            </w:rPr>
            <w:t>Berchieri</w:t>
          </w:r>
          <w:proofErr w:type="spellEnd"/>
          <w:r>
            <w:rPr>
              <w:rFonts w:eastAsia="Times New Roman"/>
            </w:rPr>
            <w:t xml:space="preserve">, N. B., </w:t>
          </w:r>
          <w:proofErr w:type="spellStart"/>
          <w:r>
            <w:rPr>
              <w:rFonts w:eastAsia="Times New Roman"/>
            </w:rPr>
            <w:t>Horota</w:t>
          </w:r>
          <w:proofErr w:type="spellEnd"/>
          <w:r>
            <w:rPr>
              <w:rFonts w:eastAsia="Times New Roman"/>
            </w:rPr>
            <w:t xml:space="preserve">, R. K., Sales, V., Ott, P. H., </w:t>
          </w:r>
          <w:proofErr w:type="spellStart"/>
          <w:r>
            <w:rPr>
              <w:rFonts w:eastAsia="Times New Roman"/>
            </w:rPr>
            <w:t>Danilewicz</w:t>
          </w:r>
          <w:proofErr w:type="spellEnd"/>
          <w:r>
            <w:rPr>
              <w:rFonts w:eastAsia="Times New Roman"/>
            </w:rPr>
            <w:t xml:space="preserve">, D., Guimaraes, T. T., Guimarães, M., </w:t>
          </w:r>
          <w:proofErr w:type="spellStart"/>
          <w:r>
            <w:rPr>
              <w:rFonts w:eastAsia="Times New Roman"/>
            </w:rPr>
            <w:t>Veronez</w:t>
          </w:r>
          <w:proofErr w:type="spellEnd"/>
          <w:r>
            <w:rPr>
              <w:rFonts w:eastAsia="Times New Roman"/>
            </w:rPr>
            <w:t>, M. R., &amp; Oliveira, L. R. de. (2023). Habitat use by South American fur seals (Arctocephalus australis) and sea lions (</w:t>
          </w:r>
          <w:proofErr w:type="spellStart"/>
          <w:r>
            <w:rPr>
              <w:rFonts w:eastAsia="Times New Roman"/>
            </w:rPr>
            <w:t>Otaria</w:t>
          </w:r>
          <w:proofErr w:type="spellEnd"/>
          <w:r>
            <w:rPr>
              <w:rFonts w:eastAsia="Times New Roman"/>
            </w:rPr>
            <w:t xml:space="preserve"> flavescens) in a marine protected area in southern Brazil. </w:t>
          </w:r>
          <w:r w:rsidRPr="00B23505">
            <w:rPr>
              <w:rFonts w:eastAsia="Times New Roman"/>
              <w:i/>
              <w:iCs/>
              <w:lang w:val="pt-BR"/>
            </w:rPr>
            <w:t>Marine Policy</w:t>
          </w:r>
          <w:r w:rsidRPr="00B23505">
            <w:rPr>
              <w:rFonts w:eastAsia="Times New Roman"/>
              <w:lang w:val="pt-BR"/>
            </w:rPr>
            <w:t xml:space="preserve">, </w:t>
          </w:r>
          <w:r w:rsidRPr="00B23505">
            <w:rPr>
              <w:rFonts w:eastAsia="Times New Roman"/>
              <w:i/>
              <w:iCs/>
              <w:lang w:val="pt-BR"/>
            </w:rPr>
            <w:t>155</w:t>
          </w:r>
          <w:r w:rsidRPr="00B23505">
            <w:rPr>
              <w:rFonts w:eastAsia="Times New Roman"/>
              <w:lang w:val="pt-BR"/>
            </w:rPr>
            <w:t>(June), 0–2. https://doi.org/10.1016/j.marpol.2023.105693</w:t>
          </w:r>
        </w:p>
        <w:p w14:paraId="50B8653C" w14:textId="77777777" w:rsidR="00B23505" w:rsidRDefault="00B23505">
          <w:pPr>
            <w:autoSpaceDE w:val="0"/>
            <w:autoSpaceDN w:val="0"/>
            <w:ind w:hanging="480"/>
            <w:divId w:val="749083795"/>
            <w:rPr>
              <w:rFonts w:eastAsia="Times New Roman"/>
            </w:rPr>
          </w:pPr>
          <w:r w:rsidRPr="00B23505">
            <w:rPr>
              <w:rFonts w:eastAsia="Times New Roman"/>
              <w:lang w:val="pt-BR"/>
            </w:rPr>
            <w:t xml:space="preserve">Procksch, N., Grandi, M. F., Ott, P. H., Groch, K., Flores, P. A. C., Zagonel, M., Crespo, E. A., Machado, R., Pavez, G., Guimarães, M., Veronez, M., &amp; de Oliveira, L. R. (2020). </w:t>
          </w:r>
          <w:r>
            <w:rPr>
              <w:rFonts w:eastAsia="Times New Roman"/>
            </w:rPr>
            <w:t xml:space="preserve">The northernmost </w:t>
          </w:r>
          <w:proofErr w:type="spellStart"/>
          <w:r>
            <w:rPr>
              <w:rFonts w:eastAsia="Times New Roman"/>
            </w:rPr>
            <w:t>haulout</w:t>
          </w:r>
          <w:proofErr w:type="spellEnd"/>
          <w:r>
            <w:rPr>
              <w:rFonts w:eastAsia="Times New Roman"/>
            </w:rPr>
            <w:t xml:space="preserve"> site of South American sea lions and fur seals in the western South Atlantic. </w:t>
          </w:r>
          <w:r>
            <w:rPr>
              <w:rFonts w:eastAsia="Times New Roman"/>
              <w:i/>
              <w:iCs/>
            </w:rPr>
            <w:t>Scientific Reports</w:t>
          </w:r>
          <w:r>
            <w:rPr>
              <w:rFonts w:eastAsia="Times New Roman"/>
            </w:rPr>
            <w:t xml:space="preserve">, </w:t>
          </w:r>
          <w:r>
            <w:rPr>
              <w:rFonts w:eastAsia="Times New Roman"/>
              <w:i/>
              <w:iCs/>
            </w:rPr>
            <w:t>10</w:t>
          </w:r>
          <w:r>
            <w:rPr>
              <w:rFonts w:eastAsia="Times New Roman"/>
            </w:rPr>
            <w:t>(1), 1–15. https://doi.org/10.1038/s41598-020-76755-2</w:t>
          </w:r>
        </w:p>
        <w:p w14:paraId="4D108A6F" w14:textId="77777777" w:rsidR="00B23505" w:rsidRDefault="00B23505">
          <w:pPr>
            <w:autoSpaceDE w:val="0"/>
            <w:autoSpaceDN w:val="0"/>
            <w:ind w:hanging="480"/>
            <w:divId w:val="2049454555"/>
            <w:rPr>
              <w:rFonts w:eastAsia="Times New Roman"/>
            </w:rPr>
          </w:pPr>
          <w:r>
            <w:rPr>
              <w:rFonts w:eastAsia="Times New Roman"/>
            </w:rPr>
            <w:t xml:space="preserve">R Core Team. (2023). </w:t>
          </w:r>
          <w:r>
            <w:rPr>
              <w:rFonts w:eastAsia="Times New Roman"/>
              <w:i/>
              <w:iCs/>
            </w:rPr>
            <w:t>R: A Language and Environment for Statistical Computing</w:t>
          </w:r>
          <w:r>
            <w:rPr>
              <w:rFonts w:eastAsia="Times New Roman"/>
            </w:rPr>
            <w:t>. https://www.R-project.org/</w:t>
          </w:r>
        </w:p>
        <w:p w14:paraId="0E9BA3C9" w14:textId="77777777" w:rsidR="00B23505" w:rsidRDefault="00B23505">
          <w:pPr>
            <w:autoSpaceDE w:val="0"/>
            <w:autoSpaceDN w:val="0"/>
            <w:ind w:hanging="480"/>
            <w:divId w:val="1246888048"/>
            <w:rPr>
              <w:rFonts w:eastAsia="Times New Roman"/>
            </w:rPr>
          </w:pPr>
          <w:r>
            <w:rPr>
              <w:rFonts w:eastAsia="Times New Roman"/>
            </w:rPr>
            <w:t xml:space="preserve">Ratcliffe, N., </w:t>
          </w:r>
          <w:proofErr w:type="spellStart"/>
          <w:r>
            <w:rPr>
              <w:rFonts w:eastAsia="Times New Roman"/>
            </w:rPr>
            <w:t>Guihen</w:t>
          </w:r>
          <w:proofErr w:type="spellEnd"/>
          <w:r>
            <w:rPr>
              <w:rFonts w:eastAsia="Times New Roman"/>
            </w:rPr>
            <w:t xml:space="preserve">, D., </w:t>
          </w:r>
          <w:proofErr w:type="spellStart"/>
          <w:r>
            <w:rPr>
              <w:rFonts w:eastAsia="Times New Roman"/>
            </w:rPr>
            <w:t>Robst</w:t>
          </w:r>
          <w:proofErr w:type="spellEnd"/>
          <w:r>
            <w:rPr>
              <w:rFonts w:eastAsia="Times New Roman"/>
            </w:rPr>
            <w:t xml:space="preserve">, J., Crofts, S., Stanworth, A., &amp; Enderlein, P. (2015). A protocol for the aerial survey of penguin colonies using UAVs. </w:t>
          </w:r>
          <w:r>
            <w:rPr>
              <w:rFonts w:eastAsia="Times New Roman"/>
              <w:i/>
              <w:iCs/>
            </w:rPr>
            <w:t>Journal of Unmanned Vehicle Systems</w:t>
          </w:r>
          <w:r>
            <w:rPr>
              <w:rFonts w:eastAsia="Times New Roman"/>
            </w:rPr>
            <w:t xml:space="preserve">, </w:t>
          </w:r>
          <w:r>
            <w:rPr>
              <w:rFonts w:eastAsia="Times New Roman"/>
              <w:i/>
              <w:iCs/>
            </w:rPr>
            <w:t>3</w:t>
          </w:r>
          <w:r>
            <w:rPr>
              <w:rFonts w:eastAsia="Times New Roman"/>
            </w:rPr>
            <w:t>(3), 95–101. https://doi.org/10.1139/juvs-2015-0006</w:t>
          </w:r>
        </w:p>
        <w:p w14:paraId="03E7193C" w14:textId="77777777" w:rsidR="00B23505" w:rsidRDefault="00B23505">
          <w:pPr>
            <w:autoSpaceDE w:val="0"/>
            <w:autoSpaceDN w:val="0"/>
            <w:ind w:hanging="480"/>
            <w:divId w:val="220141472"/>
            <w:rPr>
              <w:rFonts w:eastAsia="Times New Roman"/>
            </w:rPr>
          </w:pPr>
          <w:r>
            <w:rPr>
              <w:rFonts w:eastAsia="Times New Roman"/>
            </w:rPr>
            <w:t xml:space="preserve">Rees, A., Avens, L., </w:t>
          </w:r>
          <w:proofErr w:type="spellStart"/>
          <w:r>
            <w:rPr>
              <w:rFonts w:eastAsia="Times New Roman"/>
            </w:rPr>
            <w:t>Ballorain</w:t>
          </w:r>
          <w:proofErr w:type="spellEnd"/>
          <w:r>
            <w:rPr>
              <w:rFonts w:eastAsia="Times New Roman"/>
            </w:rPr>
            <w:t xml:space="preserve">, K., Bevan, E., Broderick, A., Carthy, R., </w:t>
          </w:r>
          <w:proofErr w:type="spellStart"/>
          <w:r>
            <w:rPr>
              <w:rFonts w:eastAsia="Times New Roman"/>
            </w:rPr>
            <w:t>Christianen</w:t>
          </w:r>
          <w:proofErr w:type="spellEnd"/>
          <w:r>
            <w:rPr>
              <w:rFonts w:eastAsia="Times New Roman"/>
            </w:rPr>
            <w:t xml:space="preserve">, M., Duclos, G., Heithaus, M., Johnston, D., Mangel, J., Paladino, F., </w:t>
          </w:r>
          <w:proofErr w:type="spellStart"/>
          <w:r>
            <w:rPr>
              <w:rFonts w:eastAsia="Times New Roman"/>
            </w:rPr>
            <w:t>Pendoley</w:t>
          </w:r>
          <w:proofErr w:type="spellEnd"/>
          <w:r>
            <w:rPr>
              <w:rFonts w:eastAsia="Times New Roman"/>
            </w:rPr>
            <w:t xml:space="preserve">, K., Reina, R., Robinson, N., Ryan, R., Sykora-Bodie, S., Tilley, D., Varela, M., … Godley, B. (2018). The potential of unmanned aerial systems for sea turtle research and conservation: a review and future directions. </w:t>
          </w:r>
          <w:r>
            <w:rPr>
              <w:rFonts w:eastAsia="Times New Roman"/>
              <w:i/>
              <w:iCs/>
            </w:rPr>
            <w:t>Endangered Species Research</w:t>
          </w:r>
          <w:r>
            <w:rPr>
              <w:rFonts w:eastAsia="Times New Roman"/>
            </w:rPr>
            <w:t xml:space="preserve">, </w:t>
          </w:r>
          <w:r>
            <w:rPr>
              <w:rFonts w:eastAsia="Times New Roman"/>
              <w:i/>
              <w:iCs/>
            </w:rPr>
            <w:t>35</w:t>
          </w:r>
          <w:r>
            <w:rPr>
              <w:rFonts w:eastAsia="Times New Roman"/>
            </w:rPr>
            <w:t>, 81–100. https://doi.org/10.3354/esr00877</w:t>
          </w:r>
        </w:p>
        <w:p w14:paraId="53BFC3A6" w14:textId="77777777" w:rsidR="00B23505" w:rsidRDefault="00B23505">
          <w:pPr>
            <w:autoSpaceDE w:val="0"/>
            <w:autoSpaceDN w:val="0"/>
            <w:ind w:hanging="480"/>
            <w:divId w:val="995380253"/>
            <w:rPr>
              <w:rFonts w:eastAsia="Times New Roman"/>
            </w:rPr>
          </w:pPr>
          <w:r>
            <w:rPr>
              <w:rFonts w:eastAsia="Times New Roman"/>
            </w:rPr>
            <w:t xml:space="preserve">Rolland, C., </w:t>
          </w:r>
          <w:proofErr w:type="spellStart"/>
          <w:r>
            <w:rPr>
              <w:rFonts w:eastAsia="Times New Roman"/>
            </w:rPr>
            <w:t>Danchin</w:t>
          </w:r>
          <w:proofErr w:type="spellEnd"/>
          <w:r>
            <w:rPr>
              <w:rFonts w:eastAsia="Times New Roman"/>
            </w:rPr>
            <w:t>, E., &amp; de </w:t>
          </w:r>
          <w:proofErr w:type="spellStart"/>
          <w:r>
            <w:rPr>
              <w:rFonts w:eastAsia="Times New Roman"/>
            </w:rPr>
            <w:t>Fraipont</w:t>
          </w:r>
          <w:proofErr w:type="spellEnd"/>
          <w:r>
            <w:rPr>
              <w:rFonts w:eastAsia="Times New Roman"/>
            </w:rPr>
            <w:t xml:space="preserve">, M. (1998). The Evolution of Coloniality in Birds in Relation to Food, Habitat, Predation, and Life‐History Traits: A Comparative Analysis. </w:t>
          </w:r>
          <w:r>
            <w:rPr>
              <w:rFonts w:eastAsia="Times New Roman"/>
              <w:i/>
              <w:iCs/>
            </w:rPr>
            <w:t>The American Naturalist</w:t>
          </w:r>
          <w:r>
            <w:rPr>
              <w:rFonts w:eastAsia="Times New Roman"/>
            </w:rPr>
            <w:t xml:space="preserve">, </w:t>
          </w:r>
          <w:r>
            <w:rPr>
              <w:rFonts w:eastAsia="Times New Roman"/>
              <w:i/>
              <w:iCs/>
            </w:rPr>
            <w:t>151</w:t>
          </w:r>
          <w:r>
            <w:rPr>
              <w:rFonts w:eastAsia="Times New Roman"/>
            </w:rPr>
            <w:t>(6), 514–529. https://doi.org/10.1086/286137</w:t>
          </w:r>
        </w:p>
        <w:p w14:paraId="7EC1A1A0" w14:textId="77777777" w:rsidR="00B23505" w:rsidRDefault="00B23505">
          <w:pPr>
            <w:autoSpaceDE w:val="0"/>
            <w:autoSpaceDN w:val="0"/>
            <w:ind w:hanging="480"/>
            <w:divId w:val="1095251598"/>
            <w:rPr>
              <w:rFonts w:eastAsia="Times New Roman"/>
            </w:rPr>
          </w:pPr>
          <w:proofErr w:type="spellStart"/>
          <w:r>
            <w:rPr>
              <w:rFonts w:eastAsia="Times New Roman"/>
            </w:rPr>
            <w:t>Sardà</w:t>
          </w:r>
          <w:proofErr w:type="spellEnd"/>
          <w:r>
            <w:rPr>
              <w:rFonts w:eastAsia="Times New Roman"/>
            </w:rPr>
            <w:t xml:space="preserve">‐Palomera, F., Bota, G., Padilla, N., </w:t>
          </w:r>
          <w:proofErr w:type="spellStart"/>
          <w:r>
            <w:rPr>
              <w:rFonts w:eastAsia="Times New Roman"/>
            </w:rPr>
            <w:t>Brotons</w:t>
          </w:r>
          <w:proofErr w:type="spellEnd"/>
          <w:r>
            <w:rPr>
              <w:rFonts w:eastAsia="Times New Roman"/>
            </w:rPr>
            <w:t xml:space="preserve">, L., &amp; </w:t>
          </w:r>
          <w:proofErr w:type="spellStart"/>
          <w:r>
            <w:rPr>
              <w:rFonts w:eastAsia="Times New Roman"/>
            </w:rPr>
            <w:t>Sardà</w:t>
          </w:r>
          <w:proofErr w:type="spellEnd"/>
          <w:r>
            <w:rPr>
              <w:rFonts w:eastAsia="Times New Roman"/>
            </w:rPr>
            <w:t xml:space="preserve">, F. (2017). Unmanned aircraft systems to unravel spatial and temporal factors affecting dynamics of colony formation and nesting success in birds. </w:t>
          </w:r>
          <w:r>
            <w:rPr>
              <w:rFonts w:eastAsia="Times New Roman"/>
              <w:i/>
              <w:iCs/>
            </w:rPr>
            <w:t>Journal of Avian Biology</w:t>
          </w:r>
          <w:r>
            <w:rPr>
              <w:rFonts w:eastAsia="Times New Roman"/>
            </w:rPr>
            <w:t xml:space="preserve">, </w:t>
          </w:r>
          <w:r>
            <w:rPr>
              <w:rFonts w:eastAsia="Times New Roman"/>
              <w:i/>
              <w:iCs/>
            </w:rPr>
            <w:t>48</w:t>
          </w:r>
          <w:r>
            <w:rPr>
              <w:rFonts w:eastAsia="Times New Roman"/>
            </w:rPr>
            <w:t>(9), 1273–1280. https://doi.org/10.1111/jav.01535</w:t>
          </w:r>
        </w:p>
        <w:p w14:paraId="65626DA9" w14:textId="77777777" w:rsidR="00B23505" w:rsidRDefault="00B23505">
          <w:pPr>
            <w:autoSpaceDE w:val="0"/>
            <w:autoSpaceDN w:val="0"/>
            <w:ind w:hanging="480"/>
            <w:divId w:val="1146387683"/>
            <w:rPr>
              <w:rFonts w:eastAsia="Times New Roman"/>
            </w:rPr>
          </w:pPr>
          <w:proofErr w:type="spellStart"/>
          <w:r>
            <w:rPr>
              <w:rFonts w:eastAsia="Times New Roman"/>
            </w:rPr>
            <w:lastRenderedPageBreak/>
            <w:t>Scheelings</w:t>
          </w:r>
          <w:proofErr w:type="spellEnd"/>
          <w:r>
            <w:rPr>
              <w:rFonts w:eastAsia="Times New Roman"/>
            </w:rPr>
            <w:t xml:space="preserve">, T. F. (2023). Reproduction in Sea Turtles, a Review. </w:t>
          </w:r>
          <w:r>
            <w:rPr>
              <w:rFonts w:eastAsia="Times New Roman"/>
              <w:i/>
              <w:iCs/>
            </w:rPr>
            <w:t>Journal of Herpetological Medicine and Surgery</w:t>
          </w:r>
          <w:r>
            <w:rPr>
              <w:rFonts w:eastAsia="Times New Roman"/>
            </w:rPr>
            <w:t xml:space="preserve">, </w:t>
          </w:r>
          <w:r>
            <w:rPr>
              <w:rFonts w:eastAsia="Times New Roman"/>
              <w:i/>
              <w:iCs/>
            </w:rPr>
            <w:t>33</w:t>
          </w:r>
          <w:r>
            <w:rPr>
              <w:rFonts w:eastAsia="Times New Roman"/>
            </w:rPr>
            <w:t>(2). https://doi.org/10.5818/jhms-d-22-00041</w:t>
          </w:r>
        </w:p>
        <w:p w14:paraId="0C15D406" w14:textId="77777777" w:rsidR="00B23505" w:rsidRDefault="00B23505">
          <w:pPr>
            <w:autoSpaceDE w:val="0"/>
            <w:autoSpaceDN w:val="0"/>
            <w:ind w:hanging="480"/>
            <w:divId w:val="422380042"/>
            <w:rPr>
              <w:rFonts w:eastAsia="Times New Roman"/>
            </w:rPr>
          </w:pPr>
          <w:r w:rsidRPr="009D5554">
            <w:rPr>
              <w:rFonts w:eastAsia="Times New Roman"/>
              <w:lang w:val="de-DE"/>
              <w:rPrChange w:id="80" w:author="Lydia Groves" w:date="2025-04-15T13:24:00Z" w16du:dateUtc="2025-04-15T12:24:00Z">
                <w:rPr>
                  <w:rFonts w:eastAsia="Times New Roman"/>
                </w:rPr>
              </w:rPrChange>
            </w:rPr>
            <w:t xml:space="preserve">Schmaljohann, H., Eikenaar, C., &amp; Sapir, N. (2022). </w:t>
          </w:r>
          <w:r>
            <w:rPr>
              <w:rFonts w:eastAsia="Times New Roman"/>
            </w:rPr>
            <w:t xml:space="preserve">Understanding the ecological and evolutionary function of stopover in migrating birds. </w:t>
          </w:r>
          <w:r>
            <w:rPr>
              <w:rFonts w:eastAsia="Times New Roman"/>
              <w:i/>
              <w:iCs/>
            </w:rPr>
            <w:t>Biological Reviews</w:t>
          </w:r>
          <w:r>
            <w:rPr>
              <w:rFonts w:eastAsia="Times New Roman"/>
            </w:rPr>
            <w:t xml:space="preserve">, </w:t>
          </w:r>
          <w:r>
            <w:rPr>
              <w:rFonts w:eastAsia="Times New Roman"/>
              <w:i/>
              <w:iCs/>
            </w:rPr>
            <w:t>97</w:t>
          </w:r>
          <w:r>
            <w:rPr>
              <w:rFonts w:eastAsia="Times New Roman"/>
            </w:rPr>
            <w:t>(4), 1231–1252. https://doi.org/10.1111/brv.12839</w:t>
          </w:r>
        </w:p>
        <w:p w14:paraId="3C73A5AC" w14:textId="77777777" w:rsidR="00B23505" w:rsidRDefault="00B23505">
          <w:pPr>
            <w:autoSpaceDE w:val="0"/>
            <w:autoSpaceDN w:val="0"/>
            <w:ind w:hanging="480"/>
            <w:divId w:val="284624547"/>
            <w:rPr>
              <w:rFonts w:eastAsia="Times New Roman"/>
            </w:rPr>
          </w:pPr>
          <w:r>
            <w:rPr>
              <w:rFonts w:eastAsia="Times New Roman"/>
            </w:rPr>
            <w:t xml:space="preserve">Skalski, J. R., Millspaugh, J. J., &amp; Spencer, R. D. (2005). Population Estimation and Biases in Paintball, Mark-Resight Surveys of Elk. </w:t>
          </w:r>
          <w:r>
            <w:rPr>
              <w:rFonts w:eastAsia="Times New Roman"/>
              <w:i/>
              <w:iCs/>
            </w:rPr>
            <w:t>Journal of Wildlife Management</w:t>
          </w:r>
          <w:r>
            <w:rPr>
              <w:rFonts w:eastAsia="Times New Roman"/>
            </w:rPr>
            <w:t xml:space="preserve">, </w:t>
          </w:r>
          <w:r>
            <w:rPr>
              <w:rFonts w:eastAsia="Times New Roman"/>
              <w:i/>
              <w:iCs/>
            </w:rPr>
            <w:t>69</w:t>
          </w:r>
          <w:r>
            <w:rPr>
              <w:rFonts w:eastAsia="Times New Roman"/>
            </w:rPr>
            <w:t>(3), 1043–1052. https://doi.org/https://doi.org/10.2193/0022-541X(2005)069[1043:PEABIP]2.0.CO;2</w:t>
          </w:r>
        </w:p>
        <w:p w14:paraId="3BA799DE" w14:textId="77777777" w:rsidR="00B23505" w:rsidRDefault="00B23505">
          <w:pPr>
            <w:autoSpaceDE w:val="0"/>
            <w:autoSpaceDN w:val="0"/>
            <w:ind w:hanging="480"/>
            <w:divId w:val="1877501523"/>
            <w:rPr>
              <w:rFonts w:eastAsia="Times New Roman"/>
            </w:rPr>
          </w:pPr>
          <w:r>
            <w:rPr>
              <w:rFonts w:eastAsia="Times New Roman"/>
            </w:rPr>
            <w:t xml:space="preserve">Sorrell, K. J., Clarke, R. H., Holmberg, R., &amp; McIntosh, R. R. (2019). Remotely piloted aircraft improve precision of capture–mark–resight population estimates of Australian fur seals. </w:t>
          </w:r>
          <w:r>
            <w:rPr>
              <w:rFonts w:eastAsia="Times New Roman"/>
              <w:i/>
              <w:iCs/>
            </w:rPr>
            <w:t>Ecosphere</w:t>
          </w:r>
          <w:r>
            <w:rPr>
              <w:rFonts w:eastAsia="Times New Roman"/>
            </w:rPr>
            <w:t xml:space="preserve">, </w:t>
          </w:r>
          <w:r>
            <w:rPr>
              <w:rFonts w:eastAsia="Times New Roman"/>
              <w:i/>
              <w:iCs/>
            </w:rPr>
            <w:t>10</w:t>
          </w:r>
          <w:r>
            <w:rPr>
              <w:rFonts w:eastAsia="Times New Roman"/>
            </w:rPr>
            <w:t>(8). https://doi.org/10.1002/ecs2.2812</w:t>
          </w:r>
        </w:p>
        <w:p w14:paraId="27C6A015" w14:textId="77777777" w:rsidR="00B23505" w:rsidRDefault="00B23505">
          <w:pPr>
            <w:autoSpaceDE w:val="0"/>
            <w:autoSpaceDN w:val="0"/>
            <w:ind w:hanging="480"/>
            <w:divId w:val="938411231"/>
            <w:rPr>
              <w:rFonts w:eastAsia="Times New Roman"/>
            </w:rPr>
          </w:pPr>
          <w:r>
            <w:rPr>
              <w:rFonts w:eastAsia="Times New Roman"/>
            </w:rPr>
            <w:t xml:space="preserve">Thorson, J. T., Punt, A. E., &amp; Nel, R. (2012). Evaluating population recovery for sea turtles under nesting beach protection while accounting for nesting </w:t>
          </w:r>
          <w:proofErr w:type="spellStart"/>
          <w:r>
            <w:rPr>
              <w:rFonts w:eastAsia="Times New Roman"/>
            </w:rPr>
            <w:t>behaviours</w:t>
          </w:r>
          <w:proofErr w:type="spellEnd"/>
          <w:r>
            <w:rPr>
              <w:rFonts w:eastAsia="Times New Roman"/>
            </w:rPr>
            <w:t xml:space="preserve"> and changes in availability. </w:t>
          </w:r>
          <w:r>
            <w:rPr>
              <w:rFonts w:eastAsia="Times New Roman"/>
              <w:i/>
              <w:iCs/>
            </w:rPr>
            <w:t>Journal of Applied Ecology</w:t>
          </w:r>
          <w:r>
            <w:rPr>
              <w:rFonts w:eastAsia="Times New Roman"/>
            </w:rPr>
            <w:t xml:space="preserve">, </w:t>
          </w:r>
          <w:r>
            <w:rPr>
              <w:rFonts w:eastAsia="Times New Roman"/>
              <w:i/>
              <w:iCs/>
            </w:rPr>
            <w:t>49</w:t>
          </w:r>
          <w:r>
            <w:rPr>
              <w:rFonts w:eastAsia="Times New Roman"/>
            </w:rPr>
            <w:t>(3), 601–610. https://doi.org/10.1111/j.1365-2664.2012.02143.x</w:t>
          </w:r>
        </w:p>
        <w:p w14:paraId="09F81595" w14:textId="77777777" w:rsidR="00B23505" w:rsidRDefault="00B23505">
          <w:pPr>
            <w:autoSpaceDE w:val="0"/>
            <w:autoSpaceDN w:val="0"/>
            <w:ind w:hanging="480"/>
            <w:divId w:val="1912347607"/>
            <w:rPr>
              <w:rFonts w:eastAsia="Times New Roman"/>
            </w:rPr>
          </w:pPr>
          <w:r>
            <w:rPr>
              <w:rFonts w:eastAsia="Times New Roman"/>
            </w:rPr>
            <w:t xml:space="preserve">Tucker, A. M., McGowan, C. P., Nuse, B. L., Lyons, J. E., Moore, C. T., Smith, D. R., </w:t>
          </w:r>
          <w:proofErr w:type="spellStart"/>
          <w:r>
            <w:rPr>
              <w:rFonts w:eastAsia="Times New Roman"/>
            </w:rPr>
            <w:t>Sweka</w:t>
          </w:r>
          <w:proofErr w:type="spellEnd"/>
          <w:r>
            <w:rPr>
              <w:rFonts w:eastAsia="Times New Roman"/>
            </w:rPr>
            <w:t xml:space="preserve">, J. A., Anstead, K. A., DeRose‐Wilson, A., &amp; Clark, N. A. (2023). Estimating recruitment rate and population dynamics at a migratory stopover site using an integrated population model. </w:t>
          </w:r>
          <w:r>
            <w:rPr>
              <w:rFonts w:eastAsia="Times New Roman"/>
              <w:i/>
              <w:iCs/>
            </w:rPr>
            <w:t>Ecosphere</w:t>
          </w:r>
          <w:r>
            <w:rPr>
              <w:rFonts w:eastAsia="Times New Roman"/>
            </w:rPr>
            <w:t xml:space="preserve">, </w:t>
          </w:r>
          <w:r>
            <w:rPr>
              <w:rFonts w:eastAsia="Times New Roman"/>
              <w:i/>
              <w:iCs/>
            </w:rPr>
            <w:t>14</w:t>
          </w:r>
          <w:r>
            <w:rPr>
              <w:rFonts w:eastAsia="Times New Roman"/>
            </w:rPr>
            <w:t>(2). https://doi.org/10.1002/ecs2.4439</w:t>
          </w:r>
        </w:p>
        <w:p w14:paraId="0D60A157" w14:textId="77777777" w:rsidR="00B23505" w:rsidRDefault="00B23505">
          <w:pPr>
            <w:autoSpaceDE w:val="0"/>
            <w:autoSpaceDN w:val="0"/>
            <w:ind w:hanging="480"/>
            <w:divId w:val="509608807"/>
            <w:rPr>
              <w:rFonts w:eastAsia="Times New Roman"/>
            </w:rPr>
          </w:pPr>
          <w:r>
            <w:rPr>
              <w:rFonts w:eastAsia="Times New Roman"/>
            </w:rPr>
            <w:t xml:space="preserve">Weinstein, B. G., Garner, L., Saccomanno, V. R., Steinkraus, A., Ortega, A., Brush, K., Yenni, G., McKellar, A. E., Converse, R., Lippitt, C. D., Wegmann, A., Holmes, N. D., Edney, A. J., Hart, T., Jessopp, M. J., Clarke, R. H., </w:t>
          </w:r>
          <w:proofErr w:type="spellStart"/>
          <w:r>
            <w:rPr>
              <w:rFonts w:eastAsia="Times New Roman"/>
            </w:rPr>
            <w:t>Marchowski</w:t>
          </w:r>
          <w:proofErr w:type="spellEnd"/>
          <w:r>
            <w:rPr>
              <w:rFonts w:eastAsia="Times New Roman"/>
            </w:rPr>
            <w:t xml:space="preserve">, D., </w:t>
          </w:r>
          <w:proofErr w:type="spellStart"/>
          <w:r>
            <w:rPr>
              <w:rFonts w:eastAsia="Times New Roman"/>
            </w:rPr>
            <w:t>Senyondo</w:t>
          </w:r>
          <w:proofErr w:type="spellEnd"/>
          <w:r>
            <w:rPr>
              <w:rFonts w:eastAsia="Times New Roman"/>
            </w:rPr>
            <w:t xml:space="preserve">, H., Dotson, R., … Ernest, S. K. M. (2022). A general deep learning model for bird detection in high-resolution airborne imagery. </w:t>
          </w:r>
          <w:r>
            <w:rPr>
              <w:rFonts w:eastAsia="Times New Roman"/>
              <w:i/>
              <w:iCs/>
            </w:rPr>
            <w:t>Ecological Applications</w:t>
          </w:r>
          <w:r>
            <w:rPr>
              <w:rFonts w:eastAsia="Times New Roman"/>
            </w:rPr>
            <w:t xml:space="preserve">, </w:t>
          </w:r>
          <w:r>
            <w:rPr>
              <w:rFonts w:eastAsia="Times New Roman"/>
              <w:i/>
              <w:iCs/>
            </w:rPr>
            <w:t>32</w:t>
          </w:r>
          <w:r>
            <w:rPr>
              <w:rFonts w:eastAsia="Times New Roman"/>
            </w:rPr>
            <w:t>(8), 1–12. https://doi.org/10.1002/eap.2694</w:t>
          </w:r>
        </w:p>
        <w:p w14:paraId="4F1A4086" w14:textId="77777777" w:rsidR="00B23505" w:rsidRDefault="00B23505">
          <w:pPr>
            <w:autoSpaceDE w:val="0"/>
            <w:autoSpaceDN w:val="0"/>
            <w:ind w:hanging="480"/>
            <w:divId w:val="1410731399"/>
            <w:rPr>
              <w:rFonts w:eastAsia="Times New Roman"/>
            </w:rPr>
          </w:pPr>
          <w:r>
            <w:rPr>
              <w:rFonts w:eastAsia="Times New Roman"/>
            </w:rPr>
            <w:t xml:space="preserve">Westoby, M. J., Brasington, J., Glasser, N. F., </w:t>
          </w:r>
          <w:proofErr w:type="spellStart"/>
          <w:r>
            <w:rPr>
              <w:rFonts w:eastAsia="Times New Roman"/>
            </w:rPr>
            <w:t>Hambrey</w:t>
          </w:r>
          <w:proofErr w:type="spellEnd"/>
          <w:r>
            <w:rPr>
              <w:rFonts w:eastAsia="Times New Roman"/>
            </w:rPr>
            <w:t xml:space="preserve">, M. J., &amp; Reynolds, J. M. (2012). ‘Structure-from-Motion’ photogrammetry: A low-cost, effective tool for geoscience applications. </w:t>
          </w:r>
          <w:r>
            <w:rPr>
              <w:rFonts w:eastAsia="Times New Roman"/>
              <w:i/>
              <w:iCs/>
            </w:rPr>
            <w:t>Geomorphology</w:t>
          </w:r>
          <w:r>
            <w:rPr>
              <w:rFonts w:eastAsia="Times New Roman"/>
            </w:rPr>
            <w:t xml:space="preserve">, </w:t>
          </w:r>
          <w:r>
            <w:rPr>
              <w:rFonts w:eastAsia="Times New Roman"/>
              <w:i/>
              <w:iCs/>
            </w:rPr>
            <w:t>179</w:t>
          </w:r>
          <w:r>
            <w:rPr>
              <w:rFonts w:eastAsia="Times New Roman"/>
            </w:rPr>
            <w:t>, 300–314. https://doi.org/10.1016/j.geomorph.2012.08.021</w:t>
          </w:r>
        </w:p>
        <w:p w14:paraId="3D2A3E2E" w14:textId="77777777" w:rsidR="00B23505" w:rsidRDefault="00B23505">
          <w:pPr>
            <w:autoSpaceDE w:val="0"/>
            <w:autoSpaceDN w:val="0"/>
            <w:ind w:hanging="480"/>
            <w:divId w:val="1191380014"/>
            <w:rPr>
              <w:rFonts w:eastAsia="Times New Roman"/>
            </w:rPr>
          </w:pPr>
          <w:r>
            <w:rPr>
              <w:rFonts w:eastAsia="Times New Roman"/>
            </w:rPr>
            <w:lastRenderedPageBreak/>
            <w:t xml:space="preserve">White, G. C., Kendall, W. L., &amp; Barker, R. J. (2010). Multistate Survival Models and Their Extensions in Program MARK. </w:t>
          </w:r>
          <w:r>
            <w:rPr>
              <w:rFonts w:eastAsia="Times New Roman"/>
              <w:i/>
              <w:iCs/>
            </w:rPr>
            <w:t>Journal of Wildlife Management</w:t>
          </w:r>
          <w:r>
            <w:rPr>
              <w:rFonts w:eastAsia="Times New Roman"/>
            </w:rPr>
            <w:t xml:space="preserve">, </w:t>
          </w:r>
          <w:r>
            <w:rPr>
              <w:rFonts w:eastAsia="Times New Roman"/>
              <w:i/>
              <w:iCs/>
            </w:rPr>
            <w:t>70</w:t>
          </w:r>
          <w:r>
            <w:rPr>
              <w:rFonts w:eastAsia="Times New Roman"/>
            </w:rPr>
            <w:t>(6), 1521–1529. https://doi.org/10.2193/0022-541X(2006)70[1521:MSMATE]2.0.CO;2</w:t>
          </w:r>
        </w:p>
        <w:p w14:paraId="18A03AF6" w14:textId="77777777" w:rsidR="00B23505" w:rsidRDefault="00B23505">
          <w:pPr>
            <w:autoSpaceDE w:val="0"/>
            <w:autoSpaceDN w:val="0"/>
            <w:ind w:hanging="480"/>
            <w:divId w:val="1851989678"/>
            <w:rPr>
              <w:rFonts w:eastAsia="Times New Roman"/>
            </w:rPr>
          </w:pPr>
          <w:r w:rsidRPr="009D5554">
            <w:rPr>
              <w:rFonts w:eastAsia="Times New Roman"/>
              <w:lang w:val="de-DE"/>
              <w:rPrChange w:id="81" w:author="Lydia Groves" w:date="2025-04-15T13:24:00Z" w16du:dateUtc="2025-04-15T12:24:00Z">
                <w:rPr>
                  <w:rFonts w:eastAsia="Times New Roman"/>
                </w:rPr>
              </w:rPrChange>
            </w:rPr>
            <w:t xml:space="preserve">Wolf, P. R., Dewitt, B. A., &amp; Wilkinson, B. E. (2014). </w:t>
          </w:r>
          <w:r>
            <w:rPr>
              <w:rFonts w:eastAsia="Times New Roman"/>
              <w:i/>
              <w:iCs/>
            </w:rPr>
            <w:t>Elements of Photogrammetry with Applications in GIS</w:t>
          </w:r>
          <w:r>
            <w:rPr>
              <w:rFonts w:eastAsia="Times New Roman"/>
            </w:rPr>
            <w:t xml:space="preserve"> (4th edition). McGraw Hill Education. www.mhprofessional.com.</w:t>
          </w:r>
        </w:p>
        <w:p w14:paraId="00F3C6B2" w14:textId="5602B772" w:rsidR="00A77214" w:rsidRPr="00C174A3" w:rsidRDefault="00B23505" w:rsidP="00C174A3">
          <w:pPr>
            <w:spacing w:after="60"/>
            <w:rPr>
              <w:color w:val="FF0000"/>
            </w:rPr>
          </w:pPr>
          <w:r>
            <w:rPr>
              <w:rFonts w:eastAsia="Times New Roman"/>
            </w:rPr>
            <w:t> </w:t>
          </w:r>
        </w:p>
      </w:sdtContent>
    </w:sdt>
    <w:sectPr w:rsidR="00A77214" w:rsidRPr="00C174A3" w:rsidSect="00E7252D">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F56EF" w14:textId="77777777" w:rsidR="00271271" w:rsidRDefault="00271271" w:rsidP="00154A40">
      <w:pPr>
        <w:spacing w:after="0" w:line="240" w:lineRule="auto"/>
      </w:pPr>
      <w:r>
        <w:separator/>
      </w:r>
    </w:p>
  </w:endnote>
  <w:endnote w:type="continuationSeparator" w:id="0">
    <w:p w14:paraId="1076B6CC" w14:textId="77777777" w:rsidR="00271271" w:rsidRDefault="00271271" w:rsidP="00154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9B286" w14:textId="77777777" w:rsidR="00271271" w:rsidRDefault="00271271" w:rsidP="00154A40">
      <w:pPr>
        <w:spacing w:after="0" w:line="240" w:lineRule="auto"/>
      </w:pPr>
      <w:r>
        <w:separator/>
      </w:r>
    </w:p>
  </w:footnote>
  <w:footnote w:type="continuationSeparator" w:id="0">
    <w:p w14:paraId="0390A837" w14:textId="77777777" w:rsidR="00271271" w:rsidRDefault="00271271" w:rsidP="00154A40">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0FLvjKcz" int2:invalidationBookmarkName="" int2:hashCode="Pn5K28nsouwn9w" int2:id="2OJc4H1L">
      <int2:state int2:value="Rejected" int2:type="AugLoop_Text_Critique"/>
    </int2:bookmark>
    <int2:bookmark int2:bookmarkName="_Int_jHjZOrUg" int2:invalidationBookmarkName="" int2:hashCode="1Qu3e+n9kU8lo5" int2:id="3q0FyBA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287FD2"/>
    <w:multiLevelType w:val="hybridMultilevel"/>
    <w:tmpl w:val="C338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A62B17"/>
    <w:multiLevelType w:val="hybridMultilevel"/>
    <w:tmpl w:val="EE54A566"/>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66EF3929"/>
    <w:multiLevelType w:val="hybridMultilevel"/>
    <w:tmpl w:val="235C0A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5662431">
    <w:abstractNumId w:val="2"/>
  </w:num>
  <w:num w:numId="2" w16cid:durableId="1488092467">
    <w:abstractNumId w:val="0"/>
  </w:num>
  <w:num w:numId="3" w16cid:durableId="192756655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ydia Groves">
    <w15:presenceInfo w15:providerId="AD" w15:userId="S::lydia@britishecologicalsociety.org::9ff8799d-20d8-407c-9999-97b52e7737dd"/>
  </w15:person>
  <w15:person w15:author="Ismael V. Brack">
    <w15:presenceInfo w15:providerId="Windows Live" w15:userId="62d8cbee2955d9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wMTQwMTU2MDWxNDBT0lEKTi0uzszPAykwqgUAGvE7yiwAAAA="/>
  </w:docVars>
  <w:rsids>
    <w:rsidRoot w:val="003150A4"/>
    <w:rsid w:val="00001053"/>
    <w:rsid w:val="000013C8"/>
    <w:rsid w:val="00002ABE"/>
    <w:rsid w:val="00002B0B"/>
    <w:rsid w:val="00003405"/>
    <w:rsid w:val="00004387"/>
    <w:rsid w:val="00004D8C"/>
    <w:rsid w:val="00005620"/>
    <w:rsid w:val="00006CAB"/>
    <w:rsid w:val="00007580"/>
    <w:rsid w:val="0000798A"/>
    <w:rsid w:val="00007E8B"/>
    <w:rsid w:val="00007F92"/>
    <w:rsid w:val="000131E6"/>
    <w:rsid w:val="00013855"/>
    <w:rsid w:val="00013B41"/>
    <w:rsid w:val="00013EDF"/>
    <w:rsid w:val="00014784"/>
    <w:rsid w:val="00014A81"/>
    <w:rsid w:val="00016517"/>
    <w:rsid w:val="00016836"/>
    <w:rsid w:val="00016A1F"/>
    <w:rsid w:val="00017419"/>
    <w:rsid w:val="00020DCA"/>
    <w:rsid w:val="00020E17"/>
    <w:rsid w:val="00021FF4"/>
    <w:rsid w:val="000224F6"/>
    <w:rsid w:val="00024634"/>
    <w:rsid w:val="00024DD3"/>
    <w:rsid w:val="0002513D"/>
    <w:rsid w:val="000257DA"/>
    <w:rsid w:val="000278C1"/>
    <w:rsid w:val="0003023A"/>
    <w:rsid w:val="00030B09"/>
    <w:rsid w:val="0003144D"/>
    <w:rsid w:val="00031A50"/>
    <w:rsid w:val="00031FEB"/>
    <w:rsid w:val="0003201E"/>
    <w:rsid w:val="00032660"/>
    <w:rsid w:val="00032E3D"/>
    <w:rsid w:val="000335ED"/>
    <w:rsid w:val="000350D4"/>
    <w:rsid w:val="00035A0E"/>
    <w:rsid w:val="00036DB2"/>
    <w:rsid w:val="00037000"/>
    <w:rsid w:val="00037FEC"/>
    <w:rsid w:val="0004112A"/>
    <w:rsid w:val="0004132E"/>
    <w:rsid w:val="000414A5"/>
    <w:rsid w:val="00041781"/>
    <w:rsid w:val="00042036"/>
    <w:rsid w:val="000431BA"/>
    <w:rsid w:val="00043237"/>
    <w:rsid w:val="00043555"/>
    <w:rsid w:val="00044378"/>
    <w:rsid w:val="00044BC6"/>
    <w:rsid w:val="00044BCD"/>
    <w:rsid w:val="00045A16"/>
    <w:rsid w:val="00045A1C"/>
    <w:rsid w:val="00047CCE"/>
    <w:rsid w:val="000509D9"/>
    <w:rsid w:val="00050C28"/>
    <w:rsid w:val="0005165D"/>
    <w:rsid w:val="000523C7"/>
    <w:rsid w:val="000524C6"/>
    <w:rsid w:val="000530C6"/>
    <w:rsid w:val="0005350E"/>
    <w:rsid w:val="00055226"/>
    <w:rsid w:val="00055ABD"/>
    <w:rsid w:val="0005613C"/>
    <w:rsid w:val="00056506"/>
    <w:rsid w:val="00056CEB"/>
    <w:rsid w:val="00057493"/>
    <w:rsid w:val="00057AF2"/>
    <w:rsid w:val="00057B18"/>
    <w:rsid w:val="00060000"/>
    <w:rsid w:val="00061BF8"/>
    <w:rsid w:val="00062151"/>
    <w:rsid w:val="000629A7"/>
    <w:rsid w:val="00062F11"/>
    <w:rsid w:val="00066A23"/>
    <w:rsid w:val="00066FF2"/>
    <w:rsid w:val="000670C8"/>
    <w:rsid w:val="000672E3"/>
    <w:rsid w:val="000676E0"/>
    <w:rsid w:val="00067DA4"/>
    <w:rsid w:val="00070710"/>
    <w:rsid w:val="00070F30"/>
    <w:rsid w:val="00072026"/>
    <w:rsid w:val="0007231A"/>
    <w:rsid w:val="00072EE1"/>
    <w:rsid w:val="000758E2"/>
    <w:rsid w:val="000810DF"/>
    <w:rsid w:val="0008253E"/>
    <w:rsid w:val="000827C5"/>
    <w:rsid w:val="0008283C"/>
    <w:rsid w:val="00085170"/>
    <w:rsid w:val="00085E78"/>
    <w:rsid w:val="00090C3B"/>
    <w:rsid w:val="00091EDC"/>
    <w:rsid w:val="000931B0"/>
    <w:rsid w:val="00093B93"/>
    <w:rsid w:val="00095054"/>
    <w:rsid w:val="00095292"/>
    <w:rsid w:val="0009595C"/>
    <w:rsid w:val="0009597B"/>
    <w:rsid w:val="000962AE"/>
    <w:rsid w:val="00097906"/>
    <w:rsid w:val="000A0776"/>
    <w:rsid w:val="000A0785"/>
    <w:rsid w:val="000A2714"/>
    <w:rsid w:val="000A5D7F"/>
    <w:rsid w:val="000A7E11"/>
    <w:rsid w:val="000B02FD"/>
    <w:rsid w:val="000B18BE"/>
    <w:rsid w:val="000B1A57"/>
    <w:rsid w:val="000B2097"/>
    <w:rsid w:val="000B2247"/>
    <w:rsid w:val="000B3401"/>
    <w:rsid w:val="000B43D5"/>
    <w:rsid w:val="000B4959"/>
    <w:rsid w:val="000B4EDD"/>
    <w:rsid w:val="000B547F"/>
    <w:rsid w:val="000B77E9"/>
    <w:rsid w:val="000C0809"/>
    <w:rsid w:val="000C2183"/>
    <w:rsid w:val="000C2D6F"/>
    <w:rsid w:val="000C33F8"/>
    <w:rsid w:val="000C3415"/>
    <w:rsid w:val="000C4B4C"/>
    <w:rsid w:val="000C50AD"/>
    <w:rsid w:val="000C6672"/>
    <w:rsid w:val="000C6DA1"/>
    <w:rsid w:val="000C78CC"/>
    <w:rsid w:val="000D0313"/>
    <w:rsid w:val="000D05EF"/>
    <w:rsid w:val="000D4719"/>
    <w:rsid w:val="000D4AE7"/>
    <w:rsid w:val="000D519E"/>
    <w:rsid w:val="000D6EDF"/>
    <w:rsid w:val="000D7AAE"/>
    <w:rsid w:val="000D7F05"/>
    <w:rsid w:val="000D7F74"/>
    <w:rsid w:val="000E00DC"/>
    <w:rsid w:val="000E00FA"/>
    <w:rsid w:val="000E0B9E"/>
    <w:rsid w:val="000E1111"/>
    <w:rsid w:val="000E201E"/>
    <w:rsid w:val="000E279A"/>
    <w:rsid w:val="000E36C8"/>
    <w:rsid w:val="000E3803"/>
    <w:rsid w:val="000E54CC"/>
    <w:rsid w:val="000E68C0"/>
    <w:rsid w:val="000E7716"/>
    <w:rsid w:val="000F060F"/>
    <w:rsid w:val="000F146A"/>
    <w:rsid w:val="000F1C43"/>
    <w:rsid w:val="000F3796"/>
    <w:rsid w:val="000F4021"/>
    <w:rsid w:val="000F40B2"/>
    <w:rsid w:val="000F4DD7"/>
    <w:rsid w:val="000F5A8E"/>
    <w:rsid w:val="000F6016"/>
    <w:rsid w:val="000F6E4A"/>
    <w:rsid w:val="000F6F3F"/>
    <w:rsid w:val="000F70BE"/>
    <w:rsid w:val="000F7C04"/>
    <w:rsid w:val="00100968"/>
    <w:rsid w:val="001015D6"/>
    <w:rsid w:val="00104488"/>
    <w:rsid w:val="0010521F"/>
    <w:rsid w:val="00105289"/>
    <w:rsid w:val="0010626F"/>
    <w:rsid w:val="0010668B"/>
    <w:rsid w:val="00106B20"/>
    <w:rsid w:val="00110846"/>
    <w:rsid w:val="00111910"/>
    <w:rsid w:val="00111B3D"/>
    <w:rsid w:val="00112575"/>
    <w:rsid w:val="00112894"/>
    <w:rsid w:val="00112E01"/>
    <w:rsid w:val="001148AF"/>
    <w:rsid w:val="0011681F"/>
    <w:rsid w:val="00117353"/>
    <w:rsid w:val="00120B47"/>
    <w:rsid w:val="00121309"/>
    <w:rsid w:val="00121EF6"/>
    <w:rsid w:val="00122E5E"/>
    <w:rsid w:val="00123C64"/>
    <w:rsid w:val="0012420D"/>
    <w:rsid w:val="00125CAA"/>
    <w:rsid w:val="00125D84"/>
    <w:rsid w:val="001264D5"/>
    <w:rsid w:val="0012718B"/>
    <w:rsid w:val="00130A31"/>
    <w:rsid w:val="00130B10"/>
    <w:rsid w:val="00131855"/>
    <w:rsid w:val="00131D24"/>
    <w:rsid w:val="00132104"/>
    <w:rsid w:val="00133490"/>
    <w:rsid w:val="001337B6"/>
    <w:rsid w:val="0013399A"/>
    <w:rsid w:val="0013472C"/>
    <w:rsid w:val="00135E66"/>
    <w:rsid w:val="00135E6F"/>
    <w:rsid w:val="00136367"/>
    <w:rsid w:val="00137082"/>
    <w:rsid w:val="0013771E"/>
    <w:rsid w:val="00140388"/>
    <w:rsid w:val="00140875"/>
    <w:rsid w:val="00140EE1"/>
    <w:rsid w:val="0014122B"/>
    <w:rsid w:val="001412E8"/>
    <w:rsid w:val="00142EB4"/>
    <w:rsid w:val="00143FAB"/>
    <w:rsid w:val="00145D82"/>
    <w:rsid w:val="001469EF"/>
    <w:rsid w:val="00146EBD"/>
    <w:rsid w:val="00147081"/>
    <w:rsid w:val="00150E75"/>
    <w:rsid w:val="00151126"/>
    <w:rsid w:val="0015222D"/>
    <w:rsid w:val="001524C0"/>
    <w:rsid w:val="00152CFC"/>
    <w:rsid w:val="00153A0C"/>
    <w:rsid w:val="00154A40"/>
    <w:rsid w:val="00156F50"/>
    <w:rsid w:val="0016065A"/>
    <w:rsid w:val="0016077C"/>
    <w:rsid w:val="001613E1"/>
    <w:rsid w:val="001630B3"/>
    <w:rsid w:val="00163B8C"/>
    <w:rsid w:val="00166ADD"/>
    <w:rsid w:val="00166D78"/>
    <w:rsid w:val="00166F4A"/>
    <w:rsid w:val="00167C2A"/>
    <w:rsid w:val="0017145D"/>
    <w:rsid w:val="001721CF"/>
    <w:rsid w:val="00173547"/>
    <w:rsid w:val="00174770"/>
    <w:rsid w:val="0017533E"/>
    <w:rsid w:val="00177243"/>
    <w:rsid w:val="00177314"/>
    <w:rsid w:val="001805BA"/>
    <w:rsid w:val="00182C1B"/>
    <w:rsid w:val="00182F0F"/>
    <w:rsid w:val="00183809"/>
    <w:rsid w:val="00183C8C"/>
    <w:rsid w:val="00183CF0"/>
    <w:rsid w:val="001848B2"/>
    <w:rsid w:val="00184C56"/>
    <w:rsid w:val="001852A2"/>
    <w:rsid w:val="00185418"/>
    <w:rsid w:val="00186532"/>
    <w:rsid w:val="00190530"/>
    <w:rsid w:val="00190EF0"/>
    <w:rsid w:val="00192418"/>
    <w:rsid w:val="0019286E"/>
    <w:rsid w:val="0019333A"/>
    <w:rsid w:val="0019594F"/>
    <w:rsid w:val="00195E82"/>
    <w:rsid w:val="00196140"/>
    <w:rsid w:val="0019668B"/>
    <w:rsid w:val="001975CB"/>
    <w:rsid w:val="001A0169"/>
    <w:rsid w:val="001A2A95"/>
    <w:rsid w:val="001A37F1"/>
    <w:rsid w:val="001A3BAE"/>
    <w:rsid w:val="001A593C"/>
    <w:rsid w:val="001A5EA0"/>
    <w:rsid w:val="001A6E5B"/>
    <w:rsid w:val="001A7249"/>
    <w:rsid w:val="001B21D5"/>
    <w:rsid w:val="001B2838"/>
    <w:rsid w:val="001B2945"/>
    <w:rsid w:val="001B42F2"/>
    <w:rsid w:val="001B48A7"/>
    <w:rsid w:val="001B49A2"/>
    <w:rsid w:val="001B52AC"/>
    <w:rsid w:val="001B573F"/>
    <w:rsid w:val="001B6C46"/>
    <w:rsid w:val="001B745D"/>
    <w:rsid w:val="001C02DE"/>
    <w:rsid w:val="001C1280"/>
    <w:rsid w:val="001C1326"/>
    <w:rsid w:val="001C2581"/>
    <w:rsid w:val="001C2F2D"/>
    <w:rsid w:val="001C33F0"/>
    <w:rsid w:val="001C6054"/>
    <w:rsid w:val="001C60B9"/>
    <w:rsid w:val="001C611A"/>
    <w:rsid w:val="001D1A79"/>
    <w:rsid w:val="001D32C1"/>
    <w:rsid w:val="001D40E3"/>
    <w:rsid w:val="001D4E47"/>
    <w:rsid w:val="001D76EE"/>
    <w:rsid w:val="001E0218"/>
    <w:rsid w:val="001E235D"/>
    <w:rsid w:val="001E4B00"/>
    <w:rsid w:val="001E53ED"/>
    <w:rsid w:val="001E7C29"/>
    <w:rsid w:val="001F1231"/>
    <w:rsid w:val="001F12AB"/>
    <w:rsid w:val="001F1E2E"/>
    <w:rsid w:val="001F3097"/>
    <w:rsid w:val="001F3436"/>
    <w:rsid w:val="001F34CF"/>
    <w:rsid w:val="001F3C69"/>
    <w:rsid w:val="001F4157"/>
    <w:rsid w:val="001F4469"/>
    <w:rsid w:val="001F45AC"/>
    <w:rsid w:val="001F73A1"/>
    <w:rsid w:val="001F748E"/>
    <w:rsid w:val="001F752B"/>
    <w:rsid w:val="001F7DB1"/>
    <w:rsid w:val="00200408"/>
    <w:rsid w:val="00201D91"/>
    <w:rsid w:val="00201F3D"/>
    <w:rsid w:val="00202542"/>
    <w:rsid w:val="002027B3"/>
    <w:rsid w:val="00202A3C"/>
    <w:rsid w:val="00202F31"/>
    <w:rsid w:val="002047F0"/>
    <w:rsid w:val="00204A27"/>
    <w:rsid w:val="00204ED7"/>
    <w:rsid w:val="002059A9"/>
    <w:rsid w:val="00207A1A"/>
    <w:rsid w:val="00210B51"/>
    <w:rsid w:val="00211D3A"/>
    <w:rsid w:val="00213774"/>
    <w:rsid w:val="00214BA8"/>
    <w:rsid w:val="00215207"/>
    <w:rsid w:val="00215B2F"/>
    <w:rsid w:val="002201E2"/>
    <w:rsid w:val="00220269"/>
    <w:rsid w:val="00220C56"/>
    <w:rsid w:val="00223948"/>
    <w:rsid w:val="0022590B"/>
    <w:rsid w:val="002279FC"/>
    <w:rsid w:val="00227EDC"/>
    <w:rsid w:val="00230F2E"/>
    <w:rsid w:val="0023176C"/>
    <w:rsid w:val="00232424"/>
    <w:rsid w:val="00233020"/>
    <w:rsid w:val="002336E1"/>
    <w:rsid w:val="00233B39"/>
    <w:rsid w:val="00234A1E"/>
    <w:rsid w:val="00234E2C"/>
    <w:rsid w:val="002352D6"/>
    <w:rsid w:val="0023557F"/>
    <w:rsid w:val="00240D85"/>
    <w:rsid w:val="002417B5"/>
    <w:rsid w:val="002419DE"/>
    <w:rsid w:val="00242A35"/>
    <w:rsid w:val="00243180"/>
    <w:rsid w:val="00244A26"/>
    <w:rsid w:val="00244F9E"/>
    <w:rsid w:val="00246912"/>
    <w:rsid w:val="002502A6"/>
    <w:rsid w:val="00253C7D"/>
    <w:rsid w:val="00254410"/>
    <w:rsid w:val="002565D0"/>
    <w:rsid w:val="002615C8"/>
    <w:rsid w:val="00262663"/>
    <w:rsid w:val="0026267C"/>
    <w:rsid w:val="002632CF"/>
    <w:rsid w:val="002639AA"/>
    <w:rsid w:val="00263F7A"/>
    <w:rsid w:val="00265AA9"/>
    <w:rsid w:val="00266447"/>
    <w:rsid w:val="0026698A"/>
    <w:rsid w:val="00266C31"/>
    <w:rsid w:val="00267123"/>
    <w:rsid w:val="002703CE"/>
    <w:rsid w:val="00270F39"/>
    <w:rsid w:val="00271271"/>
    <w:rsid w:val="0027164E"/>
    <w:rsid w:val="0027189B"/>
    <w:rsid w:val="0027235A"/>
    <w:rsid w:val="00274758"/>
    <w:rsid w:val="00274B3D"/>
    <w:rsid w:val="002754F4"/>
    <w:rsid w:val="00276A19"/>
    <w:rsid w:val="00280708"/>
    <w:rsid w:val="00280A28"/>
    <w:rsid w:val="00280AFF"/>
    <w:rsid w:val="002817B4"/>
    <w:rsid w:val="002818C4"/>
    <w:rsid w:val="00282823"/>
    <w:rsid w:val="00283A1F"/>
    <w:rsid w:val="002849A7"/>
    <w:rsid w:val="00285C0C"/>
    <w:rsid w:val="002868D7"/>
    <w:rsid w:val="00287106"/>
    <w:rsid w:val="00287C4F"/>
    <w:rsid w:val="00287DFE"/>
    <w:rsid w:val="002942F1"/>
    <w:rsid w:val="00296547"/>
    <w:rsid w:val="00296949"/>
    <w:rsid w:val="0029754B"/>
    <w:rsid w:val="00297786"/>
    <w:rsid w:val="002977D1"/>
    <w:rsid w:val="00297E6C"/>
    <w:rsid w:val="002A199E"/>
    <w:rsid w:val="002A2211"/>
    <w:rsid w:val="002A2FC7"/>
    <w:rsid w:val="002A598B"/>
    <w:rsid w:val="002A7B48"/>
    <w:rsid w:val="002B0F03"/>
    <w:rsid w:val="002B13B2"/>
    <w:rsid w:val="002B27AB"/>
    <w:rsid w:val="002B3597"/>
    <w:rsid w:val="002B3A2A"/>
    <w:rsid w:val="002B43FD"/>
    <w:rsid w:val="002B47BF"/>
    <w:rsid w:val="002B4D6C"/>
    <w:rsid w:val="002B547E"/>
    <w:rsid w:val="002B5812"/>
    <w:rsid w:val="002B5D10"/>
    <w:rsid w:val="002B662A"/>
    <w:rsid w:val="002B794B"/>
    <w:rsid w:val="002B7EA8"/>
    <w:rsid w:val="002C18C0"/>
    <w:rsid w:val="002C1A13"/>
    <w:rsid w:val="002C1B6E"/>
    <w:rsid w:val="002C1C97"/>
    <w:rsid w:val="002C2D8C"/>
    <w:rsid w:val="002C345F"/>
    <w:rsid w:val="002C3B75"/>
    <w:rsid w:val="002C43F9"/>
    <w:rsid w:val="002C5A70"/>
    <w:rsid w:val="002C78A9"/>
    <w:rsid w:val="002C7E4D"/>
    <w:rsid w:val="002D15E0"/>
    <w:rsid w:val="002D2E1D"/>
    <w:rsid w:val="002D34B9"/>
    <w:rsid w:val="002D3A2B"/>
    <w:rsid w:val="002D3E50"/>
    <w:rsid w:val="002D4D40"/>
    <w:rsid w:val="002D5190"/>
    <w:rsid w:val="002D55F0"/>
    <w:rsid w:val="002D562B"/>
    <w:rsid w:val="002D640A"/>
    <w:rsid w:val="002D64E1"/>
    <w:rsid w:val="002E0058"/>
    <w:rsid w:val="002E00CA"/>
    <w:rsid w:val="002E0519"/>
    <w:rsid w:val="002E1114"/>
    <w:rsid w:val="002E1517"/>
    <w:rsid w:val="002E218B"/>
    <w:rsid w:val="002E32DF"/>
    <w:rsid w:val="002E3AEC"/>
    <w:rsid w:val="002E3B3C"/>
    <w:rsid w:val="002E53E4"/>
    <w:rsid w:val="002E5725"/>
    <w:rsid w:val="002E589E"/>
    <w:rsid w:val="002E6567"/>
    <w:rsid w:val="002E6891"/>
    <w:rsid w:val="002F049D"/>
    <w:rsid w:val="002F0B90"/>
    <w:rsid w:val="002F0CBF"/>
    <w:rsid w:val="002F16CD"/>
    <w:rsid w:val="002F207B"/>
    <w:rsid w:val="002F2EE4"/>
    <w:rsid w:val="002F331F"/>
    <w:rsid w:val="002F3E88"/>
    <w:rsid w:val="002F3F8B"/>
    <w:rsid w:val="002F4740"/>
    <w:rsid w:val="002F58D0"/>
    <w:rsid w:val="002F60FF"/>
    <w:rsid w:val="002F6E5C"/>
    <w:rsid w:val="00300AA1"/>
    <w:rsid w:val="00302E0B"/>
    <w:rsid w:val="00303DE4"/>
    <w:rsid w:val="00304F4C"/>
    <w:rsid w:val="00305181"/>
    <w:rsid w:val="003062A4"/>
    <w:rsid w:val="003066FF"/>
    <w:rsid w:val="00307772"/>
    <w:rsid w:val="003105A0"/>
    <w:rsid w:val="00311678"/>
    <w:rsid w:val="00312DC5"/>
    <w:rsid w:val="00313A3A"/>
    <w:rsid w:val="00313D69"/>
    <w:rsid w:val="00314EBD"/>
    <w:rsid w:val="00314ECC"/>
    <w:rsid w:val="00314FD3"/>
    <w:rsid w:val="003150A4"/>
    <w:rsid w:val="00315227"/>
    <w:rsid w:val="00315B42"/>
    <w:rsid w:val="0031696B"/>
    <w:rsid w:val="00316BC5"/>
    <w:rsid w:val="0031715B"/>
    <w:rsid w:val="00320221"/>
    <w:rsid w:val="0032039F"/>
    <w:rsid w:val="00320A6F"/>
    <w:rsid w:val="00320BA6"/>
    <w:rsid w:val="00321622"/>
    <w:rsid w:val="00322714"/>
    <w:rsid w:val="00322C95"/>
    <w:rsid w:val="00322D5E"/>
    <w:rsid w:val="0032377F"/>
    <w:rsid w:val="0032590B"/>
    <w:rsid w:val="00326C2B"/>
    <w:rsid w:val="00326EDB"/>
    <w:rsid w:val="00327345"/>
    <w:rsid w:val="003275BE"/>
    <w:rsid w:val="003279CC"/>
    <w:rsid w:val="00327EEE"/>
    <w:rsid w:val="00331181"/>
    <w:rsid w:val="00332391"/>
    <w:rsid w:val="00332894"/>
    <w:rsid w:val="00334EC6"/>
    <w:rsid w:val="003351A9"/>
    <w:rsid w:val="003400EA"/>
    <w:rsid w:val="003436FC"/>
    <w:rsid w:val="0034381D"/>
    <w:rsid w:val="003438F4"/>
    <w:rsid w:val="00344218"/>
    <w:rsid w:val="00344FF5"/>
    <w:rsid w:val="00345493"/>
    <w:rsid w:val="003457F0"/>
    <w:rsid w:val="003458BA"/>
    <w:rsid w:val="0034728D"/>
    <w:rsid w:val="00347B08"/>
    <w:rsid w:val="00350918"/>
    <w:rsid w:val="003509CF"/>
    <w:rsid w:val="00351C1E"/>
    <w:rsid w:val="00351D8C"/>
    <w:rsid w:val="00352363"/>
    <w:rsid w:val="00352A44"/>
    <w:rsid w:val="0035306F"/>
    <w:rsid w:val="0035377B"/>
    <w:rsid w:val="0035381D"/>
    <w:rsid w:val="00353CCB"/>
    <w:rsid w:val="00353E8D"/>
    <w:rsid w:val="00354D61"/>
    <w:rsid w:val="00356212"/>
    <w:rsid w:val="00356F53"/>
    <w:rsid w:val="00360DBA"/>
    <w:rsid w:val="00361CCB"/>
    <w:rsid w:val="0036224D"/>
    <w:rsid w:val="00362CD8"/>
    <w:rsid w:val="00362CDF"/>
    <w:rsid w:val="003632E6"/>
    <w:rsid w:val="00364C3D"/>
    <w:rsid w:val="00364FF2"/>
    <w:rsid w:val="0036520F"/>
    <w:rsid w:val="00365851"/>
    <w:rsid w:val="00366009"/>
    <w:rsid w:val="0036653B"/>
    <w:rsid w:val="00370426"/>
    <w:rsid w:val="00370710"/>
    <w:rsid w:val="0037075E"/>
    <w:rsid w:val="003719C1"/>
    <w:rsid w:val="003757E7"/>
    <w:rsid w:val="00375930"/>
    <w:rsid w:val="00375A6B"/>
    <w:rsid w:val="00376554"/>
    <w:rsid w:val="0037778B"/>
    <w:rsid w:val="00377E52"/>
    <w:rsid w:val="00380475"/>
    <w:rsid w:val="003824F1"/>
    <w:rsid w:val="00382E0E"/>
    <w:rsid w:val="00385B31"/>
    <w:rsid w:val="003875BE"/>
    <w:rsid w:val="00390300"/>
    <w:rsid w:val="0039356E"/>
    <w:rsid w:val="003948E1"/>
    <w:rsid w:val="00395B9B"/>
    <w:rsid w:val="00395D2A"/>
    <w:rsid w:val="00396D36"/>
    <w:rsid w:val="003A07AA"/>
    <w:rsid w:val="003A0EAE"/>
    <w:rsid w:val="003A186B"/>
    <w:rsid w:val="003A2091"/>
    <w:rsid w:val="003A2329"/>
    <w:rsid w:val="003A5540"/>
    <w:rsid w:val="003A7327"/>
    <w:rsid w:val="003A7531"/>
    <w:rsid w:val="003A7BED"/>
    <w:rsid w:val="003B02ED"/>
    <w:rsid w:val="003B06A7"/>
    <w:rsid w:val="003B08FC"/>
    <w:rsid w:val="003B0928"/>
    <w:rsid w:val="003B0E02"/>
    <w:rsid w:val="003B1305"/>
    <w:rsid w:val="003B18FF"/>
    <w:rsid w:val="003B1A68"/>
    <w:rsid w:val="003B1DBF"/>
    <w:rsid w:val="003B297C"/>
    <w:rsid w:val="003B2A36"/>
    <w:rsid w:val="003B2DFA"/>
    <w:rsid w:val="003B34A9"/>
    <w:rsid w:val="003B5E35"/>
    <w:rsid w:val="003C04CA"/>
    <w:rsid w:val="003C17E2"/>
    <w:rsid w:val="003C3288"/>
    <w:rsid w:val="003C45D1"/>
    <w:rsid w:val="003C4B01"/>
    <w:rsid w:val="003C4D00"/>
    <w:rsid w:val="003C7204"/>
    <w:rsid w:val="003C7CBC"/>
    <w:rsid w:val="003D010F"/>
    <w:rsid w:val="003D1B98"/>
    <w:rsid w:val="003D27C1"/>
    <w:rsid w:val="003D29E2"/>
    <w:rsid w:val="003D2ADE"/>
    <w:rsid w:val="003D2B7B"/>
    <w:rsid w:val="003D2F37"/>
    <w:rsid w:val="003D3E1C"/>
    <w:rsid w:val="003D45CB"/>
    <w:rsid w:val="003D45E8"/>
    <w:rsid w:val="003D5785"/>
    <w:rsid w:val="003D7866"/>
    <w:rsid w:val="003E1202"/>
    <w:rsid w:val="003E1974"/>
    <w:rsid w:val="003E2299"/>
    <w:rsid w:val="003E244F"/>
    <w:rsid w:val="003E2EF0"/>
    <w:rsid w:val="003E39C7"/>
    <w:rsid w:val="003E410A"/>
    <w:rsid w:val="003E416B"/>
    <w:rsid w:val="003E4FF0"/>
    <w:rsid w:val="003E567B"/>
    <w:rsid w:val="003E59D0"/>
    <w:rsid w:val="003E6BD9"/>
    <w:rsid w:val="003E6DE2"/>
    <w:rsid w:val="003E7304"/>
    <w:rsid w:val="003F0BD2"/>
    <w:rsid w:val="003F11AB"/>
    <w:rsid w:val="003F1EB1"/>
    <w:rsid w:val="003F3023"/>
    <w:rsid w:val="003F3260"/>
    <w:rsid w:val="003F32DB"/>
    <w:rsid w:val="003F385E"/>
    <w:rsid w:val="003F3955"/>
    <w:rsid w:val="003F409D"/>
    <w:rsid w:val="003F48E9"/>
    <w:rsid w:val="003F55B9"/>
    <w:rsid w:val="003F6748"/>
    <w:rsid w:val="003F7202"/>
    <w:rsid w:val="004005BE"/>
    <w:rsid w:val="00400D34"/>
    <w:rsid w:val="0040149A"/>
    <w:rsid w:val="0040156C"/>
    <w:rsid w:val="00401F6D"/>
    <w:rsid w:val="004052C7"/>
    <w:rsid w:val="004056BC"/>
    <w:rsid w:val="0040571C"/>
    <w:rsid w:val="00406D8E"/>
    <w:rsid w:val="00406DEE"/>
    <w:rsid w:val="00407ED2"/>
    <w:rsid w:val="0041024D"/>
    <w:rsid w:val="004107DC"/>
    <w:rsid w:val="00412510"/>
    <w:rsid w:val="004127DE"/>
    <w:rsid w:val="00412BF4"/>
    <w:rsid w:val="00416023"/>
    <w:rsid w:val="004162D5"/>
    <w:rsid w:val="004208A8"/>
    <w:rsid w:val="00420E3E"/>
    <w:rsid w:val="00422126"/>
    <w:rsid w:val="004226C3"/>
    <w:rsid w:val="00422AC5"/>
    <w:rsid w:val="00423CC9"/>
    <w:rsid w:val="00424A14"/>
    <w:rsid w:val="004313FC"/>
    <w:rsid w:val="004323DB"/>
    <w:rsid w:val="0043252B"/>
    <w:rsid w:val="00434062"/>
    <w:rsid w:val="004341A1"/>
    <w:rsid w:val="004346DC"/>
    <w:rsid w:val="00435887"/>
    <w:rsid w:val="00435F39"/>
    <w:rsid w:val="004425D4"/>
    <w:rsid w:val="0044275C"/>
    <w:rsid w:val="0044336A"/>
    <w:rsid w:val="0044378F"/>
    <w:rsid w:val="00445887"/>
    <w:rsid w:val="00447EA9"/>
    <w:rsid w:val="004509CD"/>
    <w:rsid w:val="00451F8B"/>
    <w:rsid w:val="00452CEF"/>
    <w:rsid w:val="00453ACE"/>
    <w:rsid w:val="00453CC4"/>
    <w:rsid w:val="0045477B"/>
    <w:rsid w:val="00456BEE"/>
    <w:rsid w:val="00457F6B"/>
    <w:rsid w:val="00460A92"/>
    <w:rsid w:val="0046114C"/>
    <w:rsid w:val="0046244F"/>
    <w:rsid w:val="004624F2"/>
    <w:rsid w:val="00462ACA"/>
    <w:rsid w:val="00462C36"/>
    <w:rsid w:val="00462E90"/>
    <w:rsid w:val="00463025"/>
    <w:rsid w:val="00464474"/>
    <w:rsid w:val="0046681E"/>
    <w:rsid w:val="00466EF7"/>
    <w:rsid w:val="00466FB3"/>
    <w:rsid w:val="00467012"/>
    <w:rsid w:val="0046765B"/>
    <w:rsid w:val="0046786C"/>
    <w:rsid w:val="00467C93"/>
    <w:rsid w:val="00470837"/>
    <w:rsid w:val="004726F8"/>
    <w:rsid w:val="00474023"/>
    <w:rsid w:val="00474238"/>
    <w:rsid w:val="00474F7E"/>
    <w:rsid w:val="00475F8B"/>
    <w:rsid w:val="0047605D"/>
    <w:rsid w:val="0047661E"/>
    <w:rsid w:val="0047667E"/>
    <w:rsid w:val="004772B6"/>
    <w:rsid w:val="00477F0E"/>
    <w:rsid w:val="004804D0"/>
    <w:rsid w:val="00483012"/>
    <w:rsid w:val="00485067"/>
    <w:rsid w:val="00485822"/>
    <w:rsid w:val="0048689C"/>
    <w:rsid w:val="00486900"/>
    <w:rsid w:val="00486CA4"/>
    <w:rsid w:val="00487F87"/>
    <w:rsid w:val="0049346B"/>
    <w:rsid w:val="0049349F"/>
    <w:rsid w:val="00493C92"/>
    <w:rsid w:val="00494585"/>
    <w:rsid w:val="00494E72"/>
    <w:rsid w:val="004952B1"/>
    <w:rsid w:val="00495716"/>
    <w:rsid w:val="004958C0"/>
    <w:rsid w:val="00495B1A"/>
    <w:rsid w:val="004960B1"/>
    <w:rsid w:val="00496191"/>
    <w:rsid w:val="00497A38"/>
    <w:rsid w:val="00497EA5"/>
    <w:rsid w:val="004A0BA8"/>
    <w:rsid w:val="004A234E"/>
    <w:rsid w:val="004A3870"/>
    <w:rsid w:val="004A390D"/>
    <w:rsid w:val="004A3E43"/>
    <w:rsid w:val="004A43FE"/>
    <w:rsid w:val="004A556F"/>
    <w:rsid w:val="004A55C3"/>
    <w:rsid w:val="004A73BE"/>
    <w:rsid w:val="004B0759"/>
    <w:rsid w:val="004B0CE8"/>
    <w:rsid w:val="004B1982"/>
    <w:rsid w:val="004B1B10"/>
    <w:rsid w:val="004B1C60"/>
    <w:rsid w:val="004B2D5D"/>
    <w:rsid w:val="004B30B9"/>
    <w:rsid w:val="004B4892"/>
    <w:rsid w:val="004B543B"/>
    <w:rsid w:val="004B5AE8"/>
    <w:rsid w:val="004B701E"/>
    <w:rsid w:val="004C0FF0"/>
    <w:rsid w:val="004C1036"/>
    <w:rsid w:val="004C24F0"/>
    <w:rsid w:val="004C2B88"/>
    <w:rsid w:val="004C369F"/>
    <w:rsid w:val="004C5164"/>
    <w:rsid w:val="004C5A95"/>
    <w:rsid w:val="004C5C59"/>
    <w:rsid w:val="004C6AA4"/>
    <w:rsid w:val="004C6D1C"/>
    <w:rsid w:val="004C7266"/>
    <w:rsid w:val="004D1574"/>
    <w:rsid w:val="004D20A6"/>
    <w:rsid w:val="004D2DC1"/>
    <w:rsid w:val="004D5597"/>
    <w:rsid w:val="004D6399"/>
    <w:rsid w:val="004D644E"/>
    <w:rsid w:val="004D741C"/>
    <w:rsid w:val="004D7EBC"/>
    <w:rsid w:val="004E027B"/>
    <w:rsid w:val="004E0C23"/>
    <w:rsid w:val="004E18AD"/>
    <w:rsid w:val="004E31EA"/>
    <w:rsid w:val="004E397F"/>
    <w:rsid w:val="004E3D1A"/>
    <w:rsid w:val="004E4724"/>
    <w:rsid w:val="004E48EE"/>
    <w:rsid w:val="004E634B"/>
    <w:rsid w:val="004E6479"/>
    <w:rsid w:val="004E77B2"/>
    <w:rsid w:val="004E7B25"/>
    <w:rsid w:val="004F0941"/>
    <w:rsid w:val="004F11B0"/>
    <w:rsid w:val="004F287A"/>
    <w:rsid w:val="004F2E03"/>
    <w:rsid w:val="004F395C"/>
    <w:rsid w:val="004F3984"/>
    <w:rsid w:val="004F473E"/>
    <w:rsid w:val="004F4ADD"/>
    <w:rsid w:val="004F5B64"/>
    <w:rsid w:val="004F5DE0"/>
    <w:rsid w:val="004F699A"/>
    <w:rsid w:val="004F7B09"/>
    <w:rsid w:val="005000B4"/>
    <w:rsid w:val="005000DC"/>
    <w:rsid w:val="00502232"/>
    <w:rsid w:val="00502BF4"/>
    <w:rsid w:val="00502E7F"/>
    <w:rsid w:val="0050321E"/>
    <w:rsid w:val="005036DC"/>
    <w:rsid w:val="005042D0"/>
    <w:rsid w:val="00505D28"/>
    <w:rsid w:val="00505D60"/>
    <w:rsid w:val="00506BBC"/>
    <w:rsid w:val="00506F2F"/>
    <w:rsid w:val="00507F4F"/>
    <w:rsid w:val="00511CFF"/>
    <w:rsid w:val="005123D3"/>
    <w:rsid w:val="00512B42"/>
    <w:rsid w:val="005134B0"/>
    <w:rsid w:val="0051391D"/>
    <w:rsid w:val="00514011"/>
    <w:rsid w:val="00514C00"/>
    <w:rsid w:val="00515066"/>
    <w:rsid w:val="00515734"/>
    <w:rsid w:val="00516722"/>
    <w:rsid w:val="00516880"/>
    <w:rsid w:val="005173C5"/>
    <w:rsid w:val="0051760F"/>
    <w:rsid w:val="00517D23"/>
    <w:rsid w:val="00521F75"/>
    <w:rsid w:val="00522568"/>
    <w:rsid w:val="005228A6"/>
    <w:rsid w:val="00523836"/>
    <w:rsid w:val="00523DC0"/>
    <w:rsid w:val="00525D7E"/>
    <w:rsid w:val="00526659"/>
    <w:rsid w:val="0052770C"/>
    <w:rsid w:val="00527F1A"/>
    <w:rsid w:val="005307CC"/>
    <w:rsid w:val="0053088A"/>
    <w:rsid w:val="00530A89"/>
    <w:rsid w:val="00530AD8"/>
    <w:rsid w:val="00532969"/>
    <w:rsid w:val="0053479D"/>
    <w:rsid w:val="005355B2"/>
    <w:rsid w:val="00535C05"/>
    <w:rsid w:val="00536348"/>
    <w:rsid w:val="00540D6F"/>
    <w:rsid w:val="00540FDF"/>
    <w:rsid w:val="00540FEC"/>
    <w:rsid w:val="00541053"/>
    <w:rsid w:val="005425E8"/>
    <w:rsid w:val="0054508C"/>
    <w:rsid w:val="00545233"/>
    <w:rsid w:val="005465A1"/>
    <w:rsid w:val="00547447"/>
    <w:rsid w:val="00550EFA"/>
    <w:rsid w:val="00550F35"/>
    <w:rsid w:val="00554CA5"/>
    <w:rsid w:val="0055531F"/>
    <w:rsid w:val="00555747"/>
    <w:rsid w:val="00555D40"/>
    <w:rsid w:val="005566F4"/>
    <w:rsid w:val="00556EF2"/>
    <w:rsid w:val="005618DC"/>
    <w:rsid w:val="0056316A"/>
    <w:rsid w:val="0056347A"/>
    <w:rsid w:val="00563DBB"/>
    <w:rsid w:val="005670D9"/>
    <w:rsid w:val="005670DA"/>
    <w:rsid w:val="00567374"/>
    <w:rsid w:val="00567ACA"/>
    <w:rsid w:val="00570027"/>
    <w:rsid w:val="0057021E"/>
    <w:rsid w:val="005709B2"/>
    <w:rsid w:val="00570E5A"/>
    <w:rsid w:val="005715B8"/>
    <w:rsid w:val="00571E76"/>
    <w:rsid w:val="0057237F"/>
    <w:rsid w:val="0057364D"/>
    <w:rsid w:val="005736C8"/>
    <w:rsid w:val="0057539A"/>
    <w:rsid w:val="005764F9"/>
    <w:rsid w:val="00576BDE"/>
    <w:rsid w:val="00581344"/>
    <w:rsid w:val="005818E0"/>
    <w:rsid w:val="00581971"/>
    <w:rsid w:val="00581E42"/>
    <w:rsid w:val="00582C94"/>
    <w:rsid w:val="005847E4"/>
    <w:rsid w:val="0058509F"/>
    <w:rsid w:val="005855E4"/>
    <w:rsid w:val="005904DC"/>
    <w:rsid w:val="00590C56"/>
    <w:rsid w:val="00591C00"/>
    <w:rsid w:val="0059205D"/>
    <w:rsid w:val="0059237D"/>
    <w:rsid w:val="005925B0"/>
    <w:rsid w:val="00593E2A"/>
    <w:rsid w:val="00594ACB"/>
    <w:rsid w:val="0059665E"/>
    <w:rsid w:val="00596EAC"/>
    <w:rsid w:val="00597F26"/>
    <w:rsid w:val="005A100A"/>
    <w:rsid w:val="005A1B0B"/>
    <w:rsid w:val="005A2AAB"/>
    <w:rsid w:val="005A36E8"/>
    <w:rsid w:val="005A3E76"/>
    <w:rsid w:val="005A56BE"/>
    <w:rsid w:val="005A578D"/>
    <w:rsid w:val="005A5EF3"/>
    <w:rsid w:val="005A61FD"/>
    <w:rsid w:val="005A68D5"/>
    <w:rsid w:val="005A71AE"/>
    <w:rsid w:val="005A7A1D"/>
    <w:rsid w:val="005A7EA4"/>
    <w:rsid w:val="005B073D"/>
    <w:rsid w:val="005B4162"/>
    <w:rsid w:val="005B516F"/>
    <w:rsid w:val="005B6279"/>
    <w:rsid w:val="005B657A"/>
    <w:rsid w:val="005B6893"/>
    <w:rsid w:val="005B6973"/>
    <w:rsid w:val="005C0F3D"/>
    <w:rsid w:val="005C14F9"/>
    <w:rsid w:val="005C2045"/>
    <w:rsid w:val="005C3188"/>
    <w:rsid w:val="005C532A"/>
    <w:rsid w:val="005C5B21"/>
    <w:rsid w:val="005C694F"/>
    <w:rsid w:val="005C6ABA"/>
    <w:rsid w:val="005C7C55"/>
    <w:rsid w:val="005D00AA"/>
    <w:rsid w:val="005D030E"/>
    <w:rsid w:val="005D0312"/>
    <w:rsid w:val="005D062B"/>
    <w:rsid w:val="005D09C9"/>
    <w:rsid w:val="005D0B29"/>
    <w:rsid w:val="005D0B8F"/>
    <w:rsid w:val="005D0BD9"/>
    <w:rsid w:val="005D367A"/>
    <w:rsid w:val="005D3A45"/>
    <w:rsid w:val="005D433E"/>
    <w:rsid w:val="005D4CBE"/>
    <w:rsid w:val="005D5979"/>
    <w:rsid w:val="005D64E5"/>
    <w:rsid w:val="005D7AC4"/>
    <w:rsid w:val="005E0579"/>
    <w:rsid w:val="005E0BA0"/>
    <w:rsid w:val="005E0CB4"/>
    <w:rsid w:val="005E0DBB"/>
    <w:rsid w:val="005E2781"/>
    <w:rsid w:val="005E2CD2"/>
    <w:rsid w:val="005E2E94"/>
    <w:rsid w:val="005E3AC6"/>
    <w:rsid w:val="005E5302"/>
    <w:rsid w:val="005E5C55"/>
    <w:rsid w:val="005E63B1"/>
    <w:rsid w:val="005E66BE"/>
    <w:rsid w:val="005F0875"/>
    <w:rsid w:val="005F1D67"/>
    <w:rsid w:val="005F1E21"/>
    <w:rsid w:val="005F2E31"/>
    <w:rsid w:val="005F2ED3"/>
    <w:rsid w:val="005F3E88"/>
    <w:rsid w:val="005F5156"/>
    <w:rsid w:val="005F56D7"/>
    <w:rsid w:val="005F5E19"/>
    <w:rsid w:val="005F6A5D"/>
    <w:rsid w:val="005F7116"/>
    <w:rsid w:val="006000A1"/>
    <w:rsid w:val="006008B6"/>
    <w:rsid w:val="006024C4"/>
    <w:rsid w:val="00602C73"/>
    <w:rsid w:val="00603B08"/>
    <w:rsid w:val="0060488B"/>
    <w:rsid w:val="00605B94"/>
    <w:rsid w:val="006064C5"/>
    <w:rsid w:val="006069C1"/>
    <w:rsid w:val="0061189D"/>
    <w:rsid w:val="00611AE8"/>
    <w:rsid w:val="00611C2C"/>
    <w:rsid w:val="006121E8"/>
    <w:rsid w:val="00612EF0"/>
    <w:rsid w:val="00614BDC"/>
    <w:rsid w:val="006158A7"/>
    <w:rsid w:val="006169CB"/>
    <w:rsid w:val="00616E68"/>
    <w:rsid w:val="0061767A"/>
    <w:rsid w:val="00617D86"/>
    <w:rsid w:val="006202D8"/>
    <w:rsid w:val="006204CF"/>
    <w:rsid w:val="00620F25"/>
    <w:rsid w:val="00621077"/>
    <w:rsid w:val="006220F6"/>
    <w:rsid w:val="00622F27"/>
    <w:rsid w:val="00622F2A"/>
    <w:rsid w:val="00626AE6"/>
    <w:rsid w:val="00626C95"/>
    <w:rsid w:val="0063019E"/>
    <w:rsid w:val="00630CEB"/>
    <w:rsid w:val="0063108D"/>
    <w:rsid w:val="006315F3"/>
    <w:rsid w:val="00632A46"/>
    <w:rsid w:val="00632A96"/>
    <w:rsid w:val="006330D0"/>
    <w:rsid w:val="00634B38"/>
    <w:rsid w:val="00635538"/>
    <w:rsid w:val="00637143"/>
    <w:rsid w:val="00642D44"/>
    <w:rsid w:val="00642F46"/>
    <w:rsid w:val="00643CF1"/>
    <w:rsid w:val="0064542F"/>
    <w:rsid w:val="00645B0C"/>
    <w:rsid w:val="0064775E"/>
    <w:rsid w:val="00652264"/>
    <w:rsid w:val="0065298C"/>
    <w:rsid w:val="00652E13"/>
    <w:rsid w:val="00653FE9"/>
    <w:rsid w:val="006543D8"/>
    <w:rsid w:val="006568F0"/>
    <w:rsid w:val="00656BDD"/>
    <w:rsid w:val="00657AB5"/>
    <w:rsid w:val="00660D1F"/>
    <w:rsid w:val="0066265B"/>
    <w:rsid w:val="0066408A"/>
    <w:rsid w:val="006652E0"/>
    <w:rsid w:val="006657F1"/>
    <w:rsid w:val="006673C6"/>
    <w:rsid w:val="00667CE6"/>
    <w:rsid w:val="00670749"/>
    <w:rsid w:val="0067142C"/>
    <w:rsid w:val="006719D3"/>
    <w:rsid w:val="00672394"/>
    <w:rsid w:val="00673756"/>
    <w:rsid w:val="0067416D"/>
    <w:rsid w:val="00675A3B"/>
    <w:rsid w:val="00676916"/>
    <w:rsid w:val="00676F8E"/>
    <w:rsid w:val="006776F8"/>
    <w:rsid w:val="00680C9C"/>
    <w:rsid w:val="006820FC"/>
    <w:rsid w:val="006822B9"/>
    <w:rsid w:val="00682528"/>
    <w:rsid w:val="0068301C"/>
    <w:rsid w:val="00683B8E"/>
    <w:rsid w:val="006843D2"/>
    <w:rsid w:val="00685F00"/>
    <w:rsid w:val="00686135"/>
    <w:rsid w:val="006861C9"/>
    <w:rsid w:val="00687B1D"/>
    <w:rsid w:val="00690560"/>
    <w:rsid w:val="00690F50"/>
    <w:rsid w:val="00691A32"/>
    <w:rsid w:val="00692749"/>
    <w:rsid w:val="00692D5E"/>
    <w:rsid w:val="00692F2F"/>
    <w:rsid w:val="006933D3"/>
    <w:rsid w:val="006933EF"/>
    <w:rsid w:val="00693D92"/>
    <w:rsid w:val="006942C8"/>
    <w:rsid w:val="006945D9"/>
    <w:rsid w:val="00694927"/>
    <w:rsid w:val="006955BD"/>
    <w:rsid w:val="00695FF5"/>
    <w:rsid w:val="00697B63"/>
    <w:rsid w:val="006A043E"/>
    <w:rsid w:val="006A0641"/>
    <w:rsid w:val="006A1603"/>
    <w:rsid w:val="006A2505"/>
    <w:rsid w:val="006A397C"/>
    <w:rsid w:val="006A42C4"/>
    <w:rsid w:val="006A4FA8"/>
    <w:rsid w:val="006A5DB6"/>
    <w:rsid w:val="006A6ECE"/>
    <w:rsid w:val="006B0B07"/>
    <w:rsid w:val="006B1A07"/>
    <w:rsid w:val="006B20F8"/>
    <w:rsid w:val="006B26DB"/>
    <w:rsid w:val="006B3256"/>
    <w:rsid w:val="006B5243"/>
    <w:rsid w:val="006B53DB"/>
    <w:rsid w:val="006B5AF3"/>
    <w:rsid w:val="006B6148"/>
    <w:rsid w:val="006B6309"/>
    <w:rsid w:val="006B6732"/>
    <w:rsid w:val="006B710E"/>
    <w:rsid w:val="006B7933"/>
    <w:rsid w:val="006B7ED3"/>
    <w:rsid w:val="006C0DE0"/>
    <w:rsid w:val="006C11A5"/>
    <w:rsid w:val="006C1755"/>
    <w:rsid w:val="006C23BE"/>
    <w:rsid w:val="006C2D3C"/>
    <w:rsid w:val="006C3F5A"/>
    <w:rsid w:val="006C3FE4"/>
    <w:rsid w:val="006C4585"/>
    <w:rsid w:val="006C4F7F"/>
    <w:rsid w:val="006C599B"/>
    <w:rsid w:val="006C5C85"/>
    <w:rsid w:val="006C5FEF"/>
    <w:rsid w:val="006C6A3F"/>
    <w:rsid w:val="006C7889"/>
    <w:rsid w:val="006D017F"/>
    <w:rsid w:val="006D17EC"/>
    <w:rsid w:val="006D2B87"/>
    <w:rsid w:val="006D3093"/>
    <w:rsid w:val="006D39EB"/>
    <w:rsid w:val="006D4D51"/>
    <w:rsid w:val="006D7276"/>
    <w:rsid w:val="006D78F1"/>
    <w:rsid w:val="006E0A26"/>
    <w:rsid w:val="006E0F57"/>
    <w:rsid w:val="006E18B2"/>
    <w:rsid w:val="006E1B41"/>
    <w:rsid w:val="006E228B"/>
    <w:rsid w:val="006E38C6"/>
    <w:rsid w:val="006E42EF"/>
    <w:rsid w:val="006E668C"/>
    <w:rsid w:val="006E6A97"/>
    <w:rsid w:val="006E6D65"/>
    <w:rsid w:val="006E7778"/>
    <w:rsid w:val="006F09A9"/>
    <w:rsid w:val="006F2253"/>
    <w:rsid w:val="006F280A"/>
    <w:rsid w:val="006F2D9D"/>
    <w:rsid w:val="006F2E4F"/>
    <w:rsid w:val="006F2F2F"/>
    <w:rsid w:val="006F3D8F"/>
    <w:rsid w:val="006F41F1"/>
    <w:rsid w:val="006F466B"/>
    <w:rsid w:val="006F54B0"/>
    <w:rsid w:val="006F550B"/>
    <w:rsid w:val="006F5B4A"/>
    <w:rsid w:val="006F6A00"/>
    <w:rsid w:val="006F6A32"/>
    <w:rsid w:val="0070100D"/>
    <w:rsid w:val="007014E1"/>
    <w:rsid w:val="0070245F"/>
    <w:rsid w:val="00704688"/>
    <w:rsid w:val="00705642"/>
    <w:rsid w:val="00705678"/>
    <w:rsid w:val="00705779"/>
    <w:rsid w:val="00705848"/>
    <w:rsid w:val="00706356"/>
    <w:rsid w:val="007066DE"/>
    <w:rsid w:val="00711417"/>
    <w:rsid w:val="00713858"/>
    <w:rsid w:val="00714904"/>
    <w:rsid w:val="00714A33"/>
    <w:rsid w:val="00715734"/>
    <w:rsid w:val="007165DA"/>
    <w:rsid w:val="007200FF"/>
    <w:rsid w:val="00720502"/>
    <w:rsid w:val="00720FA0"/>
    <w:rsid w:val="007213B3"/>
    <w:rsid w:val="00721CEB"/>
    <w:rsid w:val="007226F4"/>
    <w:rsid w:val="007231C3"/>
    <w:rsid w:val="00723716"/>
    <w:rsid w:val="00723ED3"/>
    <w:rsid w:val="00724C67"/>
    <w:rsid w:val="0072681F"/>
    <w:rsid w:val="00727446"/>
    <w:rsid w:val="00727C15"/>
    <w:rsid w:val="0073075A"/>
    <w:rsid w:val="0073090B"/>
    <w:rsid w:val="00730AE2"/>
    <w:rsid w:val="007321E0"/>
    <w:rsid w:val="00732CD8"/>
    <w:rsid w:val="00735C1D"/>
    <w:rsid w:val="00735FBE"/>
    <w:rsid w:val="00737A47"/>
    <w:rsid w:val="00740741"/>
    <w:rsid w:val="00740AC5"/>
    <w:rsid w:val="0074346A"/>
    <w:rsid w:val="00744EFE"/>
    <w:rsid w:val="00745F05"/>
    <w:rsid w:val="00746FD3"/>
    <w:rsid w:val="00747C81"/>
    <w:rsid w:val="00747E06"/>
    <w:rsid w:val="00747E0B"/>
    <w:rsid w:val="007502A8"/>
    <w:rsid w:val="007512D5"/>
    <w:rsid w:val="007515DA"/>
    <w:rsid w:val="00751CF3"/>
    <w:rsid w:val="0075221F"/>
    <w:rsid w:val="0075324E"/>
    <w:rsid w:val="00753A12"/>
    <w:rsid w:val="00753ED8"/>
    <w:rsid w:val="007540CB"/>
    <w:rsid w:val="007550B0"/>
    <w:rsid w:val="007608DE"/>
    <w:rsid w:val="00761848"/>
    <w:rsid w:val="00762E50"/>
    <w:rsid w:val="00762F22"/>
    <w:rsid w:val="0076428E"/>
    <w:rsid w:val="007646A0"/>
    <w:rsid w:val="00764970"/>
    <w:rsid w:val="007659B9"/>
    <w:rsid w:val="00767D99"/>
    <w:rsid w:val="00767E9D"/>
    <w:rsid w:val="00770569"/>
    <w:rsid w:val="00770657"/>
    <w:rsid w:val="007718D1"/>
    <w:rsid w:val="007719EC"/>
    <w:rsid w:val="00771F68"/>
    <w:rsid w:val="00771FC6"/>
    <w:rsid w:val="00774C5F"/>
    <w:rsid w:val="00774DF7"/>
    <w:rsid w:val="00775508"/>
    <w:rsid w:val="00776C55"/>
    <w:rsid w:val="00777A2A"/>
    <w:rsid w:val="00777DFD"/>
    <w:rsid w:val="00780016"/>
    <w:rsid w:val="00780454"/>
    <w:rsid w:val="0078174C"/>
    <w:rsid w:val="00781755"/>
    <w:rsid w:val="0078199E"/>
    <w:rsid w:val="007832F4"/>
    <w:rsid w:val="00783AE5"/>
    <w:rsid w:val="00784602"/>
    <w:rsid w:val="00784CE8"/>
    <w:rsid w:val="007861EC"/>
    <w:rsid w:val="00786819"/>
    <w:rsid w:val="0078681B"/>
    <w:rsid w:val="007872D9"/>
    <w:rsid w:val="007873D4"/>
    <w:rsid w:val="00790EAF"/>
    <w:rsid w:val="0079210A"/>
    <w:rsid w:val="00792CEA"/>
    <w:rsid w:val="00793009"/>
    <w:rsid w:val="0079458D"/>
    <w:rsid w:val="007954AE"/>
    <w:rsid w:val="0079602C"/>
    <w:rsid w:val="007972D7"/>
    <w:rsid w:val="00797345"/>
    <w:rsid w:val="007A1269"/>
    <w:rsid w:val="007A3843"/>
    <w:rsid w:val="007A7836"/>
    <w:rsid w:val="007A7B75"/>
    <w:rsid w:val="007B03DB"/>
    <w:rsid w:val="007B076E"/>
    <w:rsid w:val="007B1356"/>
    <w:rsid w:val="007B1969"/>
    <w:rsid w:val="007B22D9"/>
    <w:rsid w:val="007B2E86"/>
    <w:rsid w:val="007B4145"/>
    <w:rsid w:val="007B50DE"/>
    <w:rsid w:val="007B5369"/>
    <w:rsid w:val="007B56CC"/>
    <w:rsid w:val="007B57A5"/>
    <w:rsid w:val="007B708D"/>
    <w:rsid w:val="007B78FC"/>
    <w:rsid w:val="007C083B"/>
    <w:rsid w:val="007C18DA"/>
    <w:rsid w:val="007C1C07"/>
    <w:rsid w:val="007C1CA8"/>
    <w:rsid w:val="007C21DA"/>
    <w:rsid w:val="007C27BA"/>
    <w:rsid w:val="007C28C6"/>
    <w:rsid w:val="007C2FD9"/>
    <w:rsid w:val="007C414B"/>
    <w:rsid w:val="007C4997"/>
    <w:rsid w:val="007C4A2B"/>
    <w:rsid w:val="007C5198"/>
    <w:rsid w:val="007C5DF5"/>
    <w:rsid w:val="007D2F18"/>
    <w:rsid w:val="007D31FB"/>
    <w:rsid w:val="007D3FF7"/>
    <w:rsid w:val="007D4389"/>
    <w:rsid w:val="007D47AD"/>
    <w:rsid w:val="007D4A8C"/>
    <w:rsid w:val="007D4DAF"/>
    <w:rsid w:val="007D4E93"/>
    <w:rsid w:val="007D57A3"/>
    <w:rsid w:val="007D6B01"/>
    <w:rsid w:val="007E21E0"/>
    <w:rsid w:val="007E4944"/>
    <w:rsid w:val="007E57BC"/>
    <w:rsid w:val="007E608A"/>
    <w:rsid w:val="007E71BD"/>
    <w:rsid w:val="007F0489"/>
    <w:rsid w:val="007F0528"/>
    <w:rsid w:val="007F071C"/>
    <w:rsid w:val="007F2A99"/>
    <w:rsid w:val="007F334C"/>
    <w:rsid w:val="007F3377"/>
    <w:rsid w:val="007F44D8"/>
    <w:rsid w:val="007F7268"/>
    <w:rsid w:val="00801A86"/>
    <w:rsid w:val="00802FE8"/>
    <w:rsid w:val="00803319"/>
    <w:rsid w:val="0080367A"/>
    <w:rsid w:val="00804090"/>
    <w:rsid w:val="00804262"/>
    <w:rsid w:val="00805275"/>
    <w:rsid w:val="00805B3F"/>
    <w:rsid w:val="00807E8E"/>
    <w:rsid w:val="00810FC5"/>
    <w:rsid w:val="00811476"/>
    <w:rsid w:val="008115F1"/>
    <w:rsid w:val="00811E6A"/>
    <w:rsid w:val="00812826"/>
    <w:rsid w:val="008137DD"/>
    <w:rsid w:val="008145C1"/>
    <w:rsid w:val="008153BA"/>
    <w:rsid w:val="00816482"/>
    <w:rsid w:val="00817CC4"/>
    <w:rsid w:val="008201D7"/>
    <w:rsid w:val="00820F37"/>
    <w:rsid w:val="00822701"/>
    <w:rsid w:val="0082279F"/>
    <w:rsid w:val="008233AB"/>
    <w:rsid w:val="00823762"/>
    <w:rsid w:val="008240EF"/>
    <w:rsid w:val="00825710"/>
    <w:rsid w:val="00825BA0"/>
    <w:rsid w:val="0082631B"/>
    <w:rsid w:val="0082721A"/>
    <w:rsid w:val="00830B87"/>
    <w:rsid w:val="00830D19"/>
    <w:rsid w:val="008314E7"/>
    <w:rsid w:val="00832EA8"/>
    <w:rsid w:val="00833ADA"/>
    <w:rsid w:val="00833DD6"/>
    <w:rsid w:val="00833E98"/>
    <w:rsid w:val="008404EE"/>
    <w:rsid w:val="00840A5E"/>
    <w:rsid w:val="00840B3E"/>
    <w:rsid w:val="00840CD7"/>
    <w:rsid w:val="00842773"/>
    <w:rsid w:val="00845797"/>
    <w:rsid w:val="00845A4D"/>
    <w:rsid w:val="0084627C"/>
    <w:rsid w:val="0084710B"/>
    <w:rsid w:val="008505E6"/>
    <w:rsid w:val="0085071B"/>
    <w:rsid w:val="00851CBF"/>
    <w:rsid w:val="0085243A"/>
    <w:rsid w:val="00853B2D"/>
    <w:rsid w:val="008544EF"/>
    <w:rsid w:val="00855700"/>
    <w:rsid w:val="0085690D"/>
    <w:rsid w:val="0085699C"/>
    <w:rsid w:val="0085736C"/>
    <w:rsid w:val="00857622"/>
    <w:rsid w:val="00857ABD"/>
    <w:rsid w:val="00857E83"/>
    <w:rsid w:val="00860138"/>
    <w:rsid w:val="008606AB"/>
    <w:rsid w:val="008626E3"/>
    <w:rsid w:val="00862D54"/>
    <w:rsid w:val="0086322D"/>
    <w:rsid w:val="00863B0B"/>
    <w:rsid w:val="00863D5F"/>
    <w:rsid w:val="0086460A"/>
    <w:rsid w:val="008658BD"/>
    <w:rsid w:val="0086753C"/>
    <w:rsid w:val="008676FC"/>
    <w:rsid w:val="00870187"/>
    <w:rsid w:val="008702EC"/>
    <w:rsid w:val="00870FF9"/>
    <w:rsid w:val="00871ABB"/>
    <w:rsid w:val="00871CDA"/>
    <w:rsid w:val="0087263F"/>
    <w:rsid w:val="008726C5"/>
    <w:rsid w:val="008731C1"/>
    <w:rsid w:val="0087359E"/>
    <w:rsid w:val="0087372F"/>
    <w:rsid w:val="00874A83"/>
    <w:rsid w:val="00874CEC"/>
    <w:rsid w:val="008751E9"/>
    <w:rsid w:val="00875BB9"/>
    <w:rsid w:val="00875C90"/>
    <w:rsid w:val="008774AC"/>
    <w:rsid w:val="0088004E"/>
    <w:rsid w:val="00880D2B"/>
    <w:rsid w:val="00881578"/>
    <w:rsid w:val="008815D6"/>
    <w:rsid w:val="008826CC"/>
    <w:rsid w:val="008837D9"/>
    <w:rsid w:val="00883E90"/>
    <w:rsid w:val="008850BF"/>
    <w:rsid w:val="00885203"/>
    <w:rsid w:val="00887127"/>
    <w:rsid w:val="00887414"/>
    <w:rsid w:val="00891181"/>
    <w:rsid w:val="00893879"/>
    <w:rsid w:val="00895400"/>
    <w:rsid w:val="008954D1"/>
    <w:rsid w:val="00896634"/>
    <w:rsid w:val="00897AF7"/>
    <w:rsid w:val="008A1DE7"/>
    <w:rsid w:val="008A27BD"/>
    <w:rsid w:val="008A2A3C"/>
    <w:rsid w:val="008A36CB"/>
    <w:rsid w:val="008A3D0E"/>
    <w:rsid w:val="008A407E"/>
    <w:rsid w:val="008A4539"/>
    <w:rsid w:val="008A4C4B"/>
    <w:rsid w:val="008A762B"/>
    <w:rsid w:val="008B12A3"/>
    <w:rsid w:val="008B1C27"/>
    <w:rsid w:val="008B235C"/>
    <w:rsid w:val="008B256B"/>
    <w:rsid w:val="008B2D32"/>
    <w:rsid w:val="008B32AB"/>
    <w:rsid w:val="008B33AA"/>
    <w:rsid w:val="008B3C29"/>
    <w:rsid w:val="008B3DC2"/>
    <w:rsid w:val="008B6308"/>
    <w:rsid w:val="008C11CD"/>
    <w:rsid w:val="008C230F"/>
    <w:rsid w:val="008C3340"/>
    <w:rsid w:val="008C348C"/>
    <w:rsid w:val="008C3E3C"/>
    <w:rsid w:val="008C589F"/>
    <w:rsid w:val="008C5A7B"/>
    <w:rsid w:val="008C6515"/>
    <w:rsid w:val="008C664B"/>
    <w:rsid w:val="008C66E8"/>
    <w:rsid w:val="008C6BD2"/>
    <w:rsid w:val="008C7042"/>
    <w:rsid w:val="008C74C1"/>
    <w:rsid w:val="008C757C"/>
    <w:rsid w:val="008C7C8C"/>
    <w:rsid w:val="008D0A93"/>
    <w:rsid w:val="008D1B4F"/>
    <w:rsid w:val="008D2190"/>
    <w:rsid w:val="008D25E9"/>
    <w:rsid w:val="008D333A"/>
    <w:rsid w:val="008D40D3"/>
    <w:rsid w:val="008D41A9"/>
    <w:rsid w:val="008D6AA3"/>
    <w:rsid w:val="008D6AD6"/>
    <w:rsid w:val="008D78ED"/>
    <w:rsid w:val="008D791C"/>
    <w:rsid w:val="008E0312"/>
    <w:rsid w:val="008E249B"/>
    <w:rsid w:val="008E2DAB"/>
    <w:rsid w:val="008E2E3C"/>
    <w:rsid w:val="008E3A65"/>
    <w:rsid w:val="008E4F30"/>
    <w:rsid w:val="008E62C2"/>
    <w:rsid w:val="008E62EE"/>
    <w:rsid w:val="008E761C"/>
    <w:rsid w:val="008F0FB9"/>
    <w:rsid w:val="008F1490"/>
    <w:rsid w:val="008F15EF"/>
    <w:rsid w:val="008F346F"/>
    <w:rsid w:val="008F348C"/>
    <w:rsid w:val="008F3BE6"/>
    <w:rsid w:val="008F3D5A"/>
    <w:rsid w:val="008F5830"/>
    <w:rsid w:val="008F5D1C"/>
    <w:rsid w:val="008F618B"/>
    <w:rsid w:val="008F671C"/>
    <w:rsid w:val="008F7C34"/>
    <w:rsid w:val="00901F37"/>
    <w:rsid w:val="00903B19"/>
    <w:rsid w:val="009045B8"/>
    <w:rsid w:val="00904AA0"/>
    <w:rsid w:val="00905EAA"/>
    <w:rsid w:val="00907CF3"/>
    <w:rsid w:val="009109B3"/>
    <w:rsid w:val="009109EB"/>
    <w:rsid w:val="009147C5"/>
    <w:rsid w:val="00914D2E"/>
    <w:rsid w:val="00914F78"/>
    <w:rsid w:val="00915FA0"/>
    <w:rsid w:val="00916830"/>
    <w:rsid w:val="0092063C"/>
    <w:rsid w:val="009219C7"/>
    <w:rsid w:val="009222AA"/>
    <w:rsid w:val="00922897"/>
    <w:rsid w:val="00922B41"/>
    <w:rsid w:val="00922BB0"/>
    <w:rsid w:val="00925285"/>
    <w:rsid w:val="0092728F"/>
    <w:rsid w:val="009307EF"/>
    <w:rsid w:val="00930B1A"/>
    <w:rsid w:val="00930C99"/>
    <w:rsid w:val="0093180B"/>
    <w:rsid w:val="0093181A"/>
    <w:rsid w:val="009330A0"/>
    <w:rsid w:val="00936E43"/>
    <w:rsid w:val="009371D3"/>
    <w:rsid w:val="00937971"/>
    <w:rsid w:val="00940028"/>
    <w:rsid w:val="00940241"/>
    <w:rsid w:val="00940598"/>
    <w:rsid w:val="009419FC"/>
    <w:rsid w:val="00942977"/>
    <w:rsid w:val="00944218"/>
    <w:rsid w:val="009475CD"/>
    <w:rsid w:val="00947B5E"/>
    <w:rsid w:val="00950901"/>
    <w:rsid w:val="009511E7"/>
    <w:rsid w:val="00951EA8"/>
    <w:rsid w:val="0095213D"/>
    <w:rsid w:val="00953B46"/>
    <w:rsid w:val="009543FA"/>
    <w:rsid w:val="009553A5"/>
    <w:rsid w:val="00956371"/>
    <w:rsid w:val="00956427"/>
    <w:rsid w:val="00956E3E"/>
    <w:rsid w:val="00960002"/>
    <w:rsid w:val="00960C56"/>
    <w:rsid w:val="00961057"/>
    <w:rsid w:val="00961E2C"/>
    <w:rsid w:val="00963705"/>
    <w:rsid w:val="00963A1C"/>
    <w:rsid w:val="0096644E"/>
    <w:rsid w:val="00966A79"/>
    <w:rsid w:val="0096727A"/>
    <w:rsid w:val="00967EFB"/>
    <w:rsid w:val="00970D60"/>
    <w:rsid w:val="00970F46"/>
    <w:rsid w:val="009713C6"/>
    <w:rsid w:val="00974CC6"/>
    <w:rsid w:val="00974D33"/>
    <w:rsid w:val="0097511E"/>
    <w:rsid w:val="00975D2C"/>
    <w:rsid w:val="00977E1B"/>
    <w:rsid w:val="00980B42"/>
    <w:rsid w:val="009823DD"/>
    <w:rsid w:val="00984ACF"/>
    <w:rsid w:val="009854E7"/>
    <w:rsid w:val="00985FD9"/>
    <w:rsid w:val="00986823"/>
    <w:rsid w:val="009871BA"/>
    <w:rsid w:val="00987CC5"/>
    <w:rsid w:val="00993BC2"/>
    <w:rsid w:val="009945C8"/>
    <w:rsid w:val="00995779"/>
    <w:rsid w:val="009962A8"/>
    <w:rsid w:val="00997024"/>
    <w:rsid w:val="00997C11"/>
    <w:rsid w:val="009A0AB6"/>
    <w:rsid w:val="009A2049"/>
    <w:rsid w:val="009A27C7"/>
    <w:rsid w:val="009A3ACB"/>
    <w:rsid w:val="009A3AD9"/>
    <w:rsid w:val="009A3B22"/>
    <w:rsid w:val="009A4DCA"/>
    <w:rsid w:val="009A5090"/>
    <w:rsid w:val="009A6C3D"/>
    <w:rsid w:val="009A6CDE"/>
    <w:rsid w:val="009A6E90"/>
    <w:rsid w:val="009B0304"/>
    <w:rsid w:val="009B1F9E"/>
    <w:rsid w:val="009B36D2"/>
    <w:rsid w:val="009B3B64"/>
    <w:rsid w:val="009B5E93"/>
    <w:rsid w:val="009B6ED3"/>
    <w:rsid w:val="009B7E84"/>
    <w:rsid w:val="009C071B"/>
    <w:rsid w:val="009C0C35"/>
    <w:rsid w:val="009C1C1F"/>
    <w:rsid w:val="009C37C8"/>
    <w:rsid w:val="009C39D6"/>
    <w:rsid w:val="009C4082"/>
    <w:rsid w:val="009C42D4"/>
    <w:rsid w:val="009C628B"/>
    <w:rsid w:val="009C64BC"/>
    <w:rsid w:val="009C6DD4"/>
    <w:rsid w:val="009D042A"/>
    <w:rsid w:val="009D07F2"/>
    <w:rsid w:val="009D2809"/>
    <w:rsid w:val="009D2A16"/>
    <w:rsid w:val="009D2ED2"/>
    <w:rsid w:val="009D317A"/>
    <w:rsid w:val="009D3574"/>
    <w:rsid w:val="009D4B31"/>
    <w:rsid w:val="009D52E8"/>
    <w:rsid w:val="009D5554"/>
    <w:rsid w:val="009D55ED"/>
    <w:rsid w:val="009D574F"/>
    <w:rsid w:val="009D5B6D"/>
    <w:rsid w:val="009D6353"/>
    <w:rsid w:val="009D6CDC"/>
    <w:rsid w:val="009E0886"/>
    <w:rsid w:val="009E0E48"/>
    <w:rsid w:val="009E1BFA"/>
    <w:rsid w:val="009E5B31"/>
    <w:rsid w:val="009F1E53"/>
    <w:rsid w:val="009F2AA6"/>
    <w:rsid w:val="009F2E8E"/>
    <w:rsid w:val="009F2ED7"/>
    <w:rsid w:val="009F2FDF"/>
    <w:rsid w:val="009F3533"/>
    <w:rsid w:val="009F7527"/>
    <w:rsid w:val="009F7FE7"/>
    <w:rsid w:val="00A00B5B"/>
    <w:rsid w:val="00A01C1C"/>
    <w:rsid w:val="00A02DC4"/>
    <w:rsid w:val="00A055F4"/>
    <w:rsid w:val="00A05A49"/>
    <w:rsid w:val="00A05D8D"/>
    <w:rsid w:val="00A06894"/>
    <w:rsid w:val="00A07E86"/>
    <w:rsid w:val="00A1020F"/>
    <w:rsid w:val="00A10CC9"/>
    <w:rsid w:val="00A10DE1"/>
    <w:rsid w:val="00A11426"/>
    <w:rsid w:val="00A119EF"/>
    <w:rsid w:val="00A1419A"/>
    <w:rsid w:val="00A154AF"/>
    <w:rsid w:val="00A16746"/>
    <w:rsid w:val="00A1689E"/>
    <w:rsid w:val="00A16B9E"/>
    <w:rsid w:val="00A16DEA"/>
    <w:rsid w:val="00A172DB"/>
    <w:rsid w:val="00A17F20"/>
    <w:rsid w:val="00A2045C"/>
    <w:rsid w:val="00A21451"/>
    <w:rsid w:val="00A229B5"/>
    <w:rsid w:val="00A23CA6"/>
    <w:rsid w:val="00A25110"/>
    <w:rsid w:val="00A254DE"/>
    <w:rsid w:val="00A26705"/>
    <w:rsid w:val="00A27114"/>
    <w:rsid w:val="00A27400"/>
    <w:rsid w:val="00A27EE2"/>
    <w:rsid w:val="00A31305"/>
    <w:rsid w:val="00A31454"/>
    <w:rsid w:val="00A31722"/>
    <w:rsid w:val="00A31974"/>
    <w:rsid w:val="00A32192"/>
    <w:rsid w:val="00A32357"/>
    <w:rsid w:val="00A32E77"/>
    <w:rsid w:val="00A33088"/>
    <w:rsid w:val="00A3368C"/>
    <w:rsid w:val="00A33BAE"/>
    <w:rsid w:val="00A35365"/>
    <w:rsid w:val="00A36DD8"/>
    <w:rsid w:val="00A404FD"/>
    <w:rsid w:val="00A41306"/>
    <w:rsid w:val="00A440CB"/>
    <w:rsid w:val="00A44424"/>
    <w:rsid w:val="00A44B4C"/>
    <w:rsid w:val="00A44BBC"/>
    <w:rsid w:val="00A44D92"/>
    <w:rsid w:val="00A44E34"/>
    <w:rsid w:val="00A455B1"/>
    <w:rsid w:val="00A46F04"/>
    <w:rsid w:val="00A47848"/>
    <w:rsid w:val="00A47F41"/>
    <w:rsid w:val="00A5180B"/>
    <w:rsid w:val="00A51901"/>
    <w:rsid w:val="00A520F8"/>
    <w:rsid w:val="00A52B07"/>
    <w:rsid w:val="00A55917"/>
    <w:rsid w:val="00A5595D"/>
    <w:rsid w:val="00A55998"/>
    <w:rsid w:val="00A55B4F"/>
    <w:rsid w:val="00A55FDE"/>
    <w:rsid w:val="00A56FC2"/>
    <w:rsid w:val="00A60674"/>
    <w:rsid w:val="00A606A0"/>
    <w:rsid w:val="00A63DCE"/>
    <w:rsid w:val="00A6586A"/>
    <w:rsid w:val="00A65A63"/>
    <w:rsid w:val="00A66307"/>
    <w:rsid w:val="00A6639E"/>
    <w:rsid w:val="00A674C7"/>
    <w:rsid w:val="00A67503"/>
    <w:rsid w:val="00A71074"/>
    <w:rsid w:val="00A71ABE"/>
    <w:rsid w:val="00A727CE"/>
    <w:rsid w:val="00A73C6E"/>
    <w:rsid w:val="00A75111"/>
    <w:rsid w:val="00A7682D"/>
    <w:rsid w:val="00A77214"/>
    <w:rsid w:val="00A775AE"/>
    <w:rsid w:val="00A77D10"/>
    <w:rsid w:val="00A80A2C"/>
    <w:rsid w:val="00A81CF2"/>
    <w:rsid w:val="00A8201F"/>
    <w:rsid w:val="00A829BF"/>
    <w:rsid w:val="00A82B4E"/>
    <w:rsid w:val="00A82FB8"/>
    <w:rsid w:val="00A83C8A"/>
    <w:rsid w:val="00A83F2E"/>
    <w:rsid w:val="00A842BD"/>
    <w:rsid w:val="00A8444F"/>
    <w:rsid w:val="00A85CE7"/>
    <w:rsid w:val="00A85EAE"/>
    <w:rsid w:val="00A86202"/>
    <w:rsid w:val="00A8693A"/>
    <w:rsid w:val="00A86E46"/>
    <w:rsid w:val="00A92595"/>
    <w:rsid w:val="00A92E95"/>
    <w:rsid w:val="00A96624"/>
    <w:rsid w:val="00A9729E"/>
    <w:rsid w:val="00AA0378"/>
    <w:rsid w:val="00AA04DF"/>
    <w:rsid w:val="00AA1148"/>
    <w:rsid w:val="00AA23A3"/>
    <w:rsid w:val="00AA23C2"/>
    <w:rsid w:val="00AA2F66"/>
    <w:rsid w:val="00AA3537"/>
    <w:rsid w:val="00AA375D"/>
    <w:rsid w:val="00AA3EB1"/>
    <w:rsid w:val="00AA4AB2"/>
    <w:rsid w:val="00AA4EE4"/>
    <w:rsid w:val="00AA5004"/>
    <w:rsid w:val="00AA74F4"/>
    <w:rsid w:val="00AB05FF"/>
    <w:rsid w:val="00AB0E68"/>
    <w:rsid w:val="00AB1FE4"/>
    <w:rsid w:val="00AB2501"/>
    <w:rsid w:val="00AB30F3"/>
    <w:rsid w:val="00AB35BF"/>
    <w:rsid w:val="00AB48B3"/>
    <w:rsid w:val="00AB5DAD"/>
    <w:rsid w:val="00AB6FEE"/>
    <w:rsid w:val="00AB7D43"/>
    <w:rsid w:val="00AB7E08"/>
    <w:rsid w:val="00AC02B2"/>
    <w:rsid w:val="00AC03BD"/>
    <w:rsid w:val="00AC0BBE"/>
    <w:rsid w:val="00AC1572"/>
    <w:rsid w:val="00AC1CBF"/>
    <w:rsid w:val="00AC3C24"/>
    <w:rsid w:val="00AC3FA6"/>
    <w:rsid w:val="00AC534E"/>
    <w:rsid w:val="00AC5E21"/>
    <w:rsid w:val="00AC695B"/>
    <w:rsid w:val="00AC7213"/>
    <w:rsid w:val="00AC7375"/>
    <w:rsid w:val="00AC7794"/>
    <w:rsid w:val="00AD080C"/>
    <w:rsid w:val="00AD0ADF"/>
    <w:rsid w:val="00AD0E8F"/>
    <w:rsid w:val="00AD1724"/>
    <w:rsid w:val="00AD1A95"/>
    <w:rsid w:val="00AD1C95"/>
    <w:rsid w:val="00AD1FB3"/>
    <w:rsid w:val="00AD1FF3"/>
    <w:rsid w:val="00AD2F2A"/>
    <w:rsid w:val="00AD3165"/>
    <w:rsid w:val="00AD3E4E"/>
    <w:rsid w:val="00AD41B4"/>
    <w:rsid w:val="00AD4DB8"/>
    <w:rsid w:val="00AD5077"/>
    <w:rsid w:val="00AD70E7"/>
    <w:rsid w:val="00AE1732"/>
    <w:rsid w:val="00AE176D"/>
    <w:rsid w:val="00AE218B"/>
    <w:rsid w:val="00AE2211"/>
    <w:rsid w:val="00AE3A15"/>
    <w:rsid w:val="00AE3D9B"/>
    <w:rsid w:val="00AE3DB4"/>
    <w:rsid w:val="00AE519B"/>
    <w:rsid w:val="00AE52A9"/>
    <w:rsid w:val="00AE5A82"/>
    <w:rsid w:val="00AE5EDA"/>
    <w:rsid w:val="00AE5F1E"/>
    <w:rsid w:val="00AE7D7B"/>
    <w:rsid w:val="00AE7FAB"/>
    <w:rsid w:val="00AF05A0"/>
    <w:rsid w:val="00AF07CC"/>
    <w:rsid w:val="00AF1881"/>
    <w:rsid w:val="00AF22BF"/>
    <w:rsid w:val="00AF2802"/>
    <w:rsid w:val="00AF378E"/>
    <w:rsid w:val="00AF38C9"/>
    <w:rsid w:val="00AF394C"/>
    <w:rsid w:val="00AF3A9C"/>
    <w:rsid w:val="00AF416E"/>
    <w:rsid w:val="00AF4C52"/>
    <w:rsid w:val="00AF544F"/>
    <w:rsid w:val="00AF57AD"/>
    <w:rsid w:val="00AF6731"/>
    <w:rsid w:val="00AF7348"/>
    <w:rsid w:val="00B0220F"/>
    <w:rsid w:val="00B03F1C"/>
    <w:rsid w:val="00B046E2"/>
    <w:rsid w:val="00B06CDD"/>
    <w:rsid w:val="00B07CFA"/>
    <w:rsid w:val="00B1026E"/>
    <w:rsid w:val="00B11496"/>
    <w:rsid w:val="00B1177A"/>
    <w:rsid w:val="00B12356"/>
    <w:rsid w:val="00B1397A"/>
    <w:rsid w:val="00B14F79"/>
    <w:rsid w:val="00B169DA"/>
    <w:rsid w:val="00B17D17"/>
    <w:rsid w:val="00B2139B"/>
    <w:rsid w:val="00B23505"/>
    <w:rsid w:val="00B236EA"/>
    <w:rsid w:val="00B24BE9"/>
    <w:rsid w:val="00B26492"/>
    <w:rsid w:val="00B311AE"/>
    <w:rsid w:val="00B315B9"/>
    <w:rsid w:val="00B32B32"/>
    <w:rsid w:val="00B33342"/>
    <w:rsid w:val="00B333BC"/>
    <w:rsid w:val="00B35658"/>
    <w:rsid w:val="00B356B6"/>
    <w:rsid w:val="00B3689F"/>
    <w:rsid w:val="00B37B84"/>
    <w:rsid w:val="00B42711"/>
    <w:rsid w:val="00B42718"/>
    <w:rsid w:val="00B44BCD"/>
    <w:rsid w:val="00B45B08"/>
    <w:rsid w:val="00B45E26"/>
    <w:rsid w:val="00B47ACA"/>
    <w:rsid w:val="00B503CD"/>
    <w:rsid w:val="00B51483"/>
    <w:rsid w:val="00B529B8"/>
    <w:rsid w:val="00B547E7"/>
    <w:rsid w:val="00B558A7"/>
    <w:rsid w:val="00B55B1C"/>
    <w:rsid w:val="00B561A8"/>
    <w:rsid w:val="00B5620B"/>
    <w:rsid w:val="00B56269"/>
    <w:rsid w:val="00B565C7"/>
    <w:rsid w:val="00B575AC"/>
    <w:rsid w:val="00B65449"/>
    <w:rsid w:val="00B6562C"/>
    <w:rsid w:val="00B667D0"/>
    <w:rsid w:val="00B6743C"/>
    <w:rsid w:val="00B703C3"/>
    <w:rsid w:val="00B70591"/>
    <w:rsid w:val="00B71827"/>
    <w:rsid w:val="00B73152"/>
    <w:rsid w:val="00B73D3B"/>
    <w:rsid w:val="00B74240"/>
    <w:rsid w:val="00B750CD"/>
    <w:rsid w:val="00B7536E"/>
    <w:rsid w:val="00B75869"/>
    <w:rsid w:val="00B75B70"/>
    <w:rsid w:val="00B75C2B"/>
    <w:rsid w:val="00B7613D"/>
    <w:rsid w:val="00B77B88"/>
    <w:rsid w:val="00B8004E"/>
    <w:rsid w:val="00B80684"/>
    <w:rsid w:val="00B80C18"/>
    <w:rsid w:val="00B814CA"/>
    <w:rsid w:val="00B83611"/>
    <w:rsid w:val="00B838CE"/>
    <w:rsid w:val="00B84A73"/>
    <w:rsid w:val="00B86AFD"/>
    <w:rsid w:val="00B9072E"/>
    <w:rsid w:val="00B9256A"/>
    <w:rsid w:val="00B92FE4"/>
    <w:rsid w:val="00B9316D"/>
    <w:rsid w:val="00B932DF"/>
    <w:rsid w:val="00B93F70"/>
    <w:rsid w:val="00B95349"/>
    <w:rsid w:val="00B95669"/>
    <w:rsid w:val="00B969E6"/>
    <w:rsid w:val="00B96D22"/>
    <w:rsid w:val="00BA09FE"/>
    <w:rsid w:val="00BA0DC1"/>
    <w:rsid w:val="00BA1172"/>
    <w:rsid w:val="00BA1755"/>
    <w:rsid w:val="00BA2A37"/>
    <w:rsid w:val="00BA2A44"/>
    <w:rsid w:val="00BA3880"/>
    <w:rsid w:val="00BA3C43"/>
    <w:rsid w:val="00BA6432"/>
    <w:rsid w:val="00BB0A07"/>
    <w:rsid w:val="00BB21A4"/>
    <w:rsid w:val="00BB2519"/>
    <w:rsid w:val="00BB49C8"/>
    <w:rsid w:val="00BB5356"/>
    <w:rsid w:val="00BB74D0"/>
    <w:rsid w:val="00BC10CD"/>
    <w:rsid w:val="00BC11DF"/>
    <w:rsid w:val="00BC27E1"/>
    <w:rsid w:val="00BC2822"/>
    <w:rsid w:val="00BC2CA5"/>
    <w:rsid w:val="00BC3403"/>
    <w:rsid w:val="00BC3B08"/>
    <w:rsid w:val="00BC4636"/>
    <w:rsid w:val="00BC5736"/>
    <w:rsid w:val="00BC5BFD"/>
    <w:rsid w:val="00BC5CAC"/>
    <w:rsid w:val="00BC712F"/>
    <w:rsid w:val="00BD0560"/>
    <w:rsid w:val="00BD14B0"/>
    <w:rsid w:val="00BD3152"/>
    <w:rsid w:val="00BD36EF"/>
    <w:rsid w:val="00BD56D7"/>
    <w:rsid w:val="00BD5997"/>
    <w:rsid w:val="00BD7192"/>
    <w:rsid w:val="00BE40A1"/>
    <w:rsid w:val="00BE5899"/>
    <w:rsid w:val="00BE5C6B"/>
    <w:rsid w:val="00BE607A"/>
    <w:rsid w:val="00BE6595"/>
    <w:rsid w:val="00BE7740"/>
    <w:rsid w:val="00BE78E2"/>
    <w:rsid w:val="00BE79F6"/>
    <w:rsid w:val="00BF46CF"/>
    <w:rsid w:val="00BF4D4D"/>
    <w:rsid w:val="00BF524B"/>
    <w:rsid w:val="00BF5D07"/>
    <w:rsid w:val="00BF77CA"/>
    <w:rsid w:val="00BF7EA7"/>
    <w:rsid w:val="00C00C46"/>
    <w:rsid w:val="00C00F6A"/>
    <w:rsid w:val="00C0168C"/>
    <w:rsid w:val="00C02883"/>
    <w:rsid w:val="00C041FB"/>
    <w:rsid w:val="00C0562D"/>
    <w:rsid w:val="00C0581B"/>
    <w:rsid w:val="00C059BF"/>
    <w:rsid w:val="00C06271"/>
    <w:rsid w:val="00C06F61"/>
    <w:rsid w:val="00C11498"/>
    <w:rsid w:val="00C12E30"/>
    <w:rsid w:val="00C13039"/>
    <w:rsid w:val="00C13064"/>
    <w:rsid w:val="00C132D5"/>
    <w:rsid w:val="00C14E4E"/>
    <w:rsid w:val="00C14E65"/>
    <w:rsid w:val="00C15DB9"/>
    <w:rsid w:val="00C16502"/>
    <w:rsid w:val="00C16E80"/>
    <w:rsid w:val="00C174A3"/>
    <w:rsid w:val="00C17906"/>
    <w:rsid w:val="00C17A42"/>
    <w:rsid w:val="00C2068B"/>
    <w:rsid w:val="00C20CF5"/>
    <w:rsid w:val="00C210B7"/>
    <w:rsid w:val="00C2270E"/>
    <w:rsid w:val="00C237CA"/>
    <w:rsid w:val="00C23B24"/>
    <w:rsid w:val="00C23F78"/>
    <w:rsid w:val="00C2412C"/>
    <w:rsid w:val="00C26037"/>
    <w:rsid w:val="00C3083E"/>
    <w:rsid w:val="00C3110E"/>
    <w:rsid w:val="00C31DB7"/>
    <w:rsid w:val="00C3266D"/>
    <w:rsid w:val="00C334BE"/>
    <w:rsid w:val="00C34016"/>
    <w:rsid w:val="00C3530A"/>
    <w:rsid w:val="00C353BF"/>
    <w:rsid w:val="00C3692C"/>
    <w:rsid w:val="00C36D50"/>
    <w:rsid w:val="00C3745E"/>
    <w:rsid w:val="00C37AF8"/>
    <w:rsid w:val="00C37BD5"/>
    <w:rsid w:val="00C40177"/>
    <w:rsid w:val="00C40A2D"/>
    <w:rsid w:val="00C40EE5"/>
    <w:rsid w:val="00C41066"/>
    <w:rsid w:val="00C45E8E"/>
    <w:rsid w:val="00C46300"/>
    <w:rsid w:val="00C47ABE"/>
    <w:rsid w:val="00C47B16"/>
    <w:rsid w:val="00C47FBB"/>
    <w:rsid w:val="00C5036A"/>
    <w:rsid w:val="00C50574"/>
    <w:rsid w:val="00C521D9"/>
    <w:rsid w:val="00C53F79"/>
    <w:rsid w:val="00C5447F"/>
    <w:rsid w:val="00C5554C"/>
    <w:rsid w:val="00C567D9"/>
    <w:rsid w:val="00C60B9B"/>
    <w:rsid w:val="00C627DF"/>
    <w:rsid w:val="00C6300F"/>
    <w:rsid w:val="00C63284"/>
    <w:rsid w:val="00C63989"/>
    <w:rsid w:val="00C648CF"/>
    <w:rsid w:val="00C65A03"/>
    <w:rsid w:val="00C65D4A"/>
    <w:rsid w:val="00C65F8C"/>
    <w:rsid w:val="00C70DAE"/>
    <w:rsid w:val="00C7199C"/>
    <w:rsid w:val="00C71ADF"/>
    <w:rsid w:val="00C71B9D"/>
    <w:rsid w:val="00C7228B"/>
    <w:rsid w:val="00C72399"/>
    <w:rsid w:val="00C7418B"/>
    <w:rsid w:val="00C74A83"/>
    <w:rsid w:val="00C74C48"/>
    <w:rsid w:val="00C7540A"/>
    <w:rsid w:val="00C7685B"/>
    <w:rsid w:val="00C81839"/>
    <w:rsid w:val="00C81D50"/>
    <w:rsid w:val="00C820DE"/>
    <w:rsid w:val="00C8288C"/>
    <w:rsid w:val="00C83A27"/>
    <w:rsid w:val="00C83B32"/>
    <w:rsid w:val="00C86DE1"/>
    <w:rsid w:val="00C9099A"/>
    <w:rsid w:val="00C913C9"/>
    <w:rsid w:val="00C933E9"/>
    <w:rsid w:val="00C9389A"/>
    <w:rsid w:val="00C93D38"/>
    <w:rsid w:val="00C93E46"/>
    <w:rsid w:val="00C94275"/>
    <w:rsid w:val="00C97DBD"/>
    <w:rsid w:val="00CA0681"/>
    <w:rsid w:val="00CA11EF"/>
    <w:rsid w:val="00CA1935"/>
    <w:rsid w:val="00CA2156"/>
    <w:rsid w:val="00CA269F"/>
    <w:rsid w:val="00CA376A"/>
    <w:rsid w:val="00CA4372"/>
    <w:rsid w:val="00CA5402"/>
    <w:rsid w:val="00CA626A"/>
    <w:rsid w:val="00CA7648"/>
    <w:rsid w:val="00CB007D"/>
    <w:rsid w:val="00CB02E8"/>
    <w:rsid w:val="00CB0368"/>
    <w:rsid w:val="00CB1946"/>
    <w:rsid w:val="00CB1CEB"/>
    <w:rsid w:val="00CB2310"/>
    <w:rsid w:val="00CB4608"/>
    <w:rsid w:val="00CB6793"/>
    <w:rsid w:val="00CB77E5"/>
    <w:rsid w:val="00CB7C2F"/>
    <w:rsid w:val="00CC0A92"/>
    <w:rsid w:val="00CC1EDF"/>
    <w:rsid w:val="00CC2285"/>
    <w:rsid w:val="00CC25FF"/>
    <w:rsid w:val="00CC2E7E"/>
    <w:rsid w:val="00CC3658"/>
    <w:rsid w:val="00CC438D"/>
    <w:rsid w:val="00CC5889"/>
    <w:rsid w:val="00CC6A17"/>
    <w:rsid w:val="00CC6C69"/>
    <w:rsid w:val="00CC70BE"/>
    <w:rsid w:val="00CC7295"/>
    <w:rsid w:val="00CD2297"/>
    <w:rsid w:val="00CD54A8"/>
    <w:rsid w:val="00CD55B6"/>
    <w:rsid w:val="00CE0BE1"/>
    <w:rsid w:val="00CE0D7E"/>
    <w:rsid w:val="00CE0FA7"/>
    <w:rsid w:val="00CE1C41"/>
    <w:rsid w:val="00CE21D5"/>
    <w:rsid w:val="00CE4D5C"/>
    <w:rsid w:val="00CE5863"/>
    <w:rsid w:val="00CE66DC"/>
    <w:rsid w:val="00CE6B67"/>
    <w:rsid w:val="00CE70A7"/>
    <w:rsid w:val="00CE785B"/>
    <w:rsid w:val="00CF0471"/>
    <w:rsid w:val="00CF1307"/>
    <w:rsid w:val="00CF1B5E"/>
    <w:rsid w:val="00CF1EA0"/>
    <w:rsid w:val="00CF2694"/>
    <w:rsid w:val="00CF39B8"/>
    <w:rsid w:val="00CF3ADA"/>
    <w:rsid w:val="00CF40B7"/>
    <w:rsid w:val="00CF4C45"/>
    <w:rsid w:val="00CF6BCE"/>
    <w:rsid w:val="00D04D71"/>
    <w:rsid w:val="00D056C9"/>
    <w:rsid w:val="00D0639E"/>
    <w:rsid w:val="00D07FC0"/>
    <w:rsid w:val="00D10B0E"/>
    <w:rsid w:val="00D10BDE"/>
    <w:rsid w:val="00D10E2B"/>
    <w:rsid w:val="00D116B7"/>
    <w:rsid w:val="00D1278F"/>
    <w:rsid w:val="00D12BFF"/>
    <w:rsid w:val="00D13739"/>
    <w:rsid w:val="00D142C2"/>
    <w:rsid w:val="00D15537"/>
    <w:rsid w:val="00D16D20"/>
    <w:rsid w:val="00D17172"/>
    <w:rsid w:val="00D17A56"/>
    <w:rsid w:val="00D22C93"/>
    <w:rsid w:val="00D23D64"/>
    <w:rsid w:val="00D23FB0"/>
    <w:rsid w:val="00D245A5"/>
    <w:rsid w:val="00D24C35"/>
    <w:rsid w:val="00D2605B"/>
    <w:rsid w:val="00D2758D"/>
    <w:rsid w:val="00D31132"/>
    <w:rsid w:val="00D323FD"/>
    <w:rsid w:val="00D32AE3"/>
    <w:rsid w:val="00D33224"/>
    <w:rsid w:val="00D34DA7"/>
    <w:rsid w:val="00D34FEC"/>
    <w:rsid w:val="00D36295"/>
    <w:rsid w:val="00D36B2D"/>
    <w:rsid w:val="00D36E36"/>
    <w:rsid w:val="00D36F78"/>
    <w:rsid w:val="00D372FE"/>
    <w:rsid w:val="00D376F4"/>
    <w:rsid w:val="00D41F31"/>
    <w:rsid w:val="00D43293"/>
    <w:rsid w:val="00D4359D"/>
    <w:rsid w:val="00D43820"/>
    <w:rsid w:val="00D43B25"/>
    <w:rsid w:val="00D43E21"/>
    <w:rsid w:val="00D440EE"/>
    <w:rsid w:val="00D4411E"/>
    <w:rsid w:val="00D45012"/>
    <w:rsid w:val="00D459AB"/>
    <w:rsid w:val="00D46039"/>
    <w:rsid w:val="00D46C45"/>
    <w:rsid w:val="00D46C92"/>
    <w:rsid w:val="00D47508"/>
    <w:rsid w:val="00D47B35"/>
    <w:rsid w:val="00D47D49"/>
    <w:rsid w:val="00D5056D"/>
    <w:rsid w:val="00D52990"/>
    <w:rsid w:val="00D53544"/>
    <w:rsid w:val="00D538E0"/>
    <w:rsid w:val="00D539FC"/>
    <w:rsid w:val="00D5449B"/>
    <w:rsid w:val="00D54FFF"/>
    <w:rsid w:val="00D57000"/>
    <w:rsid w:val="00D578A1"/>
    <w:rsid w:val="00D60CD7"/>
    <w:rsid w:val="00D610CA"/>
    <w:rsid w:val="00D63338"/>
    <w:rsid w:val="00D63AF4"/>
    <w:rsid w:val="00D63E81"/>
    <w:rsid w:val="00D67632"/>
    <w:rsid w:val="00D701A0"/>
    <w:rsid w:val="00D706E2"/>
    <w:rsid w:val="00D70C44"/>
    <w:rsid w:val="00D72D33"/>
    <w:rsid w:val="00D74897"/>
    <w:rsid w:val="00D74C05"/>
    <w:rsid w:val="00D75368"/>
    <w:rsid w:val="00D75AF5"/>
    <w:rsid w:val="00D76028"/>
    <w:rsid w:val="00D76759"/>
    <w:rsid w:val="00D76A64"/>
    <w:rsid w:val="00D77726"/>
    <w:rsid w:val="00D80020"/>
    <w:rsid w:val="00D80AA3"/>
    <w:rsid w:val="00D820B5"/>
    <w:rsid w:val="00D820CA"/>
    <w:rsid w:val="00D82A8C"/>
    <w:rsid w:val="00D83348"/>
    <w:rsid w:val="00D83847"/>
    <w:rsid w:val="00D858DC"/>
    <w:rsid w:val="00D85E5E"/>
    <w:rsid w:val="00D8613C"/>
    <w:rsid w:val="00D8657F"/>
    <w:rsid w:val="00D873CA"/>
    <w:rsid w:val="00D87AB5"/>
    <w:rsid w:val="00D906B1"/>
    <w:rsid w:val="00D913A0"/>
    <w:rsid w:val="00D9199D"/>
    <w:rsid w:val="00D9264D"/>
    <w:rsid w:val="00D92AAD"/>
    <w:rsid w:val="00D958E9"/>
    <w:rsid w:val="00D96B4B"/>
    <w:rsid w:val="00D9772C"/>
    <w:rsid w:val="00DA0455"/>
    <w:rsid w:val="00DA0914"/>
    <w:rsid w:val="00DA0DAF"/>
    <w:rsid w:val="00DA1C83"/>
    <w:rsid w:val="00DA1DFC"/>
    <w:rsid w:val="00DA24ED"/>
    <w:rsid w:val="00DA2B54"/>
    <w:rsid w:val="00DA2C94"/>
    <w:rsid w:val="00DA2FE5"/>
    <w:rsid w:val="00DA38CA"/>
    <w:rsid w:val="00DA392A"/>
    <w:rsid w:val="00DA3CC4"/>
    <w:rsid w:val="00DA61A4"/>
    <w:rsid w:val="00DB108E"/>
    <w:rsid w:val="00DB2937"/>
    <w:rsid w:val="00DB2EE7"/>
    <w:rsid w:val="00DB3C74"/>
    <w:rsid w:val="00DB4087"/>
    <w:rsid w:val="00DB42BF"/>
    <w:rsid w:val="00DB5B7D"/>
    <w:rsid w:val="00DB63B8"/>
    <w:rsid w:val="00DC2C2E"/>
    <w:rsid w:val="00DD030C"/>
    <w:rsid w:val="00DD04E0"/>
    <w:rsid w:val="00DD0E05"/>
    <w:rsid w:val="00DD0F0C"/>
    <w:rsid w:val="00DD1088"/>
    <w:rsid w:val="00DD1811"/>
    <w:rsid w:val="00DD1ACB"/>
    <w:rsid w:val="00DD2768"/>
    <w:rsid w:val="00DD3C9A"/>
    <w:rsid w:val="00DD3F2A"/>
    <w:rsid w:val="00DD4D74"/>
    <w:rsid w:val="00DD55BA"/>
    <w:rsid w:val="00DD5D65"/>
    <w:rsid w:val="00DE0303"/>
    <w:rsid w:val="00DE150E"/>
    <w:rsid w:val="00DE3716"/>
    <w:rsid w:val="00DE3F01"/>
    <w:rsid w:val="00DE4149"/>
    <w:rsid w:val="00DE48C5"/>
    <w:rsid w:val="00DE4CA5"/>
    <w:rsid w:val="00DE5310"/>
    <w:rsid w:val="00DE5381"/>
    <w:rsid w:val="00DE53BA"/>
    <w:rsid w:val="00DE7837"/>
    <w:rsid w:val="00DF017B"/>
    <w:rsid w:val="00DF0F02"/>
    <w:rsid w:val="00DF3ADA"/>
    <w:rsid w:val="00DF4CE9"/>
    <w:rsid w:val="00DF4E14"/>
    <w:rsid w:val="00DF5538"/>
    <w:rsid w:val="00DF6D1B"/>
    <w:rsid w:val="00DF6E7C"/>
    <w:rsid w:val="00DF7B05"/>
    <w:rsid w:val="00E00163"/>
    <w:rsid w:val="00E005D1"/>
    <w:rsid w:val="00E00D90"/>
    <w:rsid w:val="00E00F73"/>
    <w:rsid w:val="00E0192E"/>
    <w:rsid w:val="00E01D27"/>
    <w:rsid w:val="00E03507"/>
    <w:rsid w:val="00E04863"/>
    <w:rsid w:val="00E04ADA"/>
    <w:rsid w:val="00E0520F"/>
    <w:rsid w:val="00E062D9"/>
    <w:rsid w:val="00E10407"/>
    <w:rsid w:val="00E1095F"/>
    <w:rsid w:val="00E10F98"/>
    <w:rsid w:val="00E1111D"/>
    <w:rsid w:val="00E12808"/>
    <w:rsid w:val="00E12B2B"/>
    <w:rsid w:val="00E14059"/>
    <w:rsid w:val="00E148F7"/>
    <w:rsid w:val="00E15285"/>
    <w:rsid w:val="00E163A0"/>
    <w:rsid w:val="00E17100"/>
    <w:rsid w:val="00E17173"/>
    <w:rsid w:val="00E20B25"/>
    <w:rsid w:val="00E2114A"/>
    <w:rsid w:val="00E21BC0"/>
    <w:rsid w:val="00E222B8"/>
    <w:rsid w:val="00E27F43"/>
    <w:rsid w:val="00E30B00"/>
    <w:rsid w:val="00E314E2"/>
    <w:rsid w:val="00E322C4"/>
    <w:rsid w:val="00E3237A"/>
    <w:rsid w:val="00E33AB6"/>
    <w:rsid w:val="00E346FF"/>
    <w:rsid w:val="00E3518A"/>
    <w:rsid w:val="00E3589C"/>
    <w:rsid w:val="00E3698A"/>
    <w:rsid w:val="00E371F3"/>
    <w:rsid w:val="00E37720"/>
    <w:rsid w:val="00E37E1F"/>
    <w:rsid w:val="00E4048A"/>
    <w:rsid w:val="00E4185C"/>
    <w:rsid w:val="00E41C36"/>
    <w:rsid w:val="00E42BC0"/>
    <w:rsid w:val="00E42E1A"/>
    <w:rsid w:val="00E4383B"/>
    <w:rsid w:val="00E43CEB"/>
    <w:rsid w:val="00E45351"/>
    <w:rsid w:val="00E45E39"/>
    <w:rsid w:val="00E5035A"/>
    <w:rsid w:val="00E50F1B"/>
    <w:rsid w:val="00E510A4"/>
    <w:rsid w:val="00E52DD0"/>
    <w:rsid w:val="00E534E6"/>
    <w:rsid w:val="00E53F58"/>
    <w:rsid w:val="00E545DE"/>
    <w:rsid w:val="00E55F95"/>
    <w:rsid w:val="00E57DD0"/>
    <w:rsid w:val="00E57EE0"/>
    <w:rsid w:val="00E612EB"/>
    <w:rsid w:val="00E6130B"/>
    <w:rsid w:val="00E61948"/>
    <w:rsid w:val="00E625EB"/>
    <w:rsid w:val="00E63091"/>
    <w:rsid w:val="00E63254"/>
    <w:rsid w:val="00E63B31"/>
    <w:rsid w:val="00E645D6"/>
    <w:rsid w:val="00E65711"/>
    <w:rsid w:val="00E65796"/>
    <w:rsid w:val="00E65F27"/>
    <w:rsid w:val="00E66064"/>
    <w:rsid w:val="00E6634B"/>
    <w:rsid w:val="00E676B8"/>
    <w:rsid w:val="00E6799B"/>
    <w:rsid w:val="00E70778"/>
    <w:rsid w:val="00E707BC"/>
    <w:rsid w:val="00E711D2"/>
    <w:rsid w:val="00E717C3"/>
    <w:rsid w:val="00E71C1F"/>
    <w:rsid w:val="00E72233"/>
    <w:rsid w:val="00E7252D"/>
    <w:rsid w:val="00E7266B"/>
    <w:rsid w:val="00E72DDA"/>
    <w:rsid w:val="00E73C0D"/>
    <w:rsid w:val="00E74E3D"/>
    <w:rsid w:val="00E754EA"/>
    <w:rsid w:val="00E75547"/>
    <w:rsid w:val="00E76548"/>
    <w:rsid w:val="00E7678C"/>
    <w:rsid w:val="00E77955"/>
    <w:rsid w:val="00E80D8C"/>
    <w:rsid w:val="00E80E5B"/>
    <w:rsid w:val="00E81848"/>
    <w:rsid w:val="00E82E83"/>
    <w:rsid w:val="00E856D1"/>
    <w:rsid w:val="00E901B6"/>
    <w:rsid w:val="00E904BF"/>
    <w:rsid w:val="00E905FD"/>
    <w:rsid w:val="00E90877"/>
    <w:rsid w:val="00E90B44"/>
    <w:rsid w:val="00E91979"/>
    <w:rsid w:val="00E93461"/>
    <w:rsid w:val="00E9526C"/>
    <w:rsid w:val="00E97BEA"/>
    <w:rsid w:val="00EA0166"/>
    <w:rsid w:val="00EA04E4"/>
    <w:rsid w:val="00EA0DF6"/>
    <w:rsid w:val="00EA1CA2"/>
    <w:rsid w:val="00EA221E"/>
    <w:rsid w:val="00EA2D03"/>
    <w:rsid w:val="00EA3A92"/>
    <w:rsid w:val="00EA68BE"/>
    <w:rsid w:val="00EA6AD2"/>
    <w:rsid w:val="00EA7CB6"/>
    <w:rsid w:val="00EB16C5"/>
    <w:rsid w:val="00EB1889"/>
    <w:rsid w:val="00EB21B2"/>
    <w:rsid w:val="00EB2337"/>
    <w:rsid w:val="00EB234B"/>
    <w:rsid w:val="00EB23F4"/>
    <w:rsid w:val="00EB26F0"/>
    <w:rsid w:val="00EB3A18"/>
    <w:rsid w:val="00EB3C60"/>
    <w:rsid w:val="00EB49D5"/>
    <w:rsid w:val="00EB4F2E"/>
    <w:rsid w:val="00EB5EDF"/>
    <w:rsid w:val="00EB782E"/>
    <w:rsid w:val="00EC0D15"/>
    <w:rsid w:val="00EC0DD1"/>
    <w:rsid w:val="00EC19EC"/>
    <w:rsid w:val="00EC1A00"/>
    <w:rsid w:val="00EC2077"/>
    <w:rsid w:val="00EC21B9"/>
    <w:rsid w:val="00EC3D5A"/>
    <w:rsid w:val="00EC4E4B"/>
    <w:rsid w:val="00EC5C4D"/>
    <w:rsid w:val="00EC69A2"/>
    <w:rsid w:val="00EC77B6"/>
    <w:rsid w:val="00ED022B"/>
    <w:rsid w:val="00ED0B30"/>
    <w:rsid w:val="00ED0FDE"/>
    <w:rsid w:val="00ED2641"/>
    <w:rsid w:val="00ED2EFE"/>
    <w:rsid w:val="00ED5661"/>
    <w:rsid w:val="00ED5F4C"/>
    <w:rsid w:val="00ED648F"/>
    <w:rsid w:val="00ED6839"/>
    <w:rsid w:val="00EE04F6"/>
    <w:rsid w:val="00EE0834"/>
    <w:rsid w:val="00EE148C"/>
    <w:rsid w:val="00EE196C"/>
    <w:rsid w:val="00EE1DD3"/>
    <w:rsid w:val="00EE2DDD"/>
    <w:rsid w:val="00EE3A9C"/>
    <w:rsid w:val="00EE4535"/>
    <w:rsid w:val="00EE4E35"/>
    <w:rsid w:val="00EE5679"/>
    <w:rsid w:val="00EE5F94"/>
    <w:rsid w:val="00EE60A1"/>
    <w:rsid w:val="00EE68AB"/>
    <w:rsid w:val="00EE6D86"/>
    <w:rsid w:val="00EE6E85"/>
    <w:rsid w:val="00EE6F94"/>
    <w:rsid w:val="00EE79DA"/>
    <w:rsid w:val="00EE7E05"/>
    <w:rsid w:val="00EF0673"/>
    <w:rsid w:val="00EF1681"/>
    <w:rsid w:val="00EF1D11"/>
    <w:rsid w:val="00EF2835"/>
    <w:rsid w:val="00EF4900"/>
    <w:rsid w:val="00EF5599"/>
    <w:rsid w:val="00EF5B5E"/>
    <w:rsid w:val="00EF5FA9"/>
    <w:rsid w:val="00EF71E1"/>
    <w:rsid w:val="00EF7C5F"/>
    <w:rsid w:val="00F005CB"/>
    <w:rsid w:val="00F011AE"/>
    <w:rsid w:val="00F01921"/>
    <w:rsid w:val="00F020C3"/>
    <w:rsid w:val="00F02603"/>
    <w:rsid w:val="00F0349C"/>
    <w:rsid w:val="00F034E3"/>
    <w:rsid w:val="00F03DE2"/>
    <w:rsid w:val="00F07D77"/>
    <w:rsid w:val="00F10756"/>
    <w:rsid w:val="00F107B4"/>
    <w:rsid w:val="00F11019"/>
    <w:rsid w:val="00F113DE"/>
    <w:rsid w:val="00F12B8C"/>
    <w:rsid w:val="00F130EC"/>
    <w:rsid w:val="00F13196"/>
    <w:rsid w:val="00F13A80"/>
    <w:rsid w:val="00F13F14"/>
    <w:rsid w:val="00F14469"/>
    <w:rsid w:val="00F14C65"/>
    <w:rsid w:val="00F16D5F"/>
    <w:rsid w:val="00F20300"/>
    <w:rsid w:val="00F2052D"/>
    <w:rsid w:val="00F214CB"/>
    <w:rsid w:val="00F22F3B"/>
    <w:rsid w:val="00F234EB"/>
    <w:rsid w:val="00F24116"/>
    <w:rsid w:val="00F245C3"/>
    <w:rsid w:val="00F24C8C"/>
    <w:rsid w:val="00F24D44"/>
    <w:rsid w:val="00F25150"/>
    <w:rsid w:val="00F26975"/>
    <w:rsid w:val="00F27E27"/>
    <w:rsid w:val="00F30DCC"/>
    <w:rsid w:val="00F31567"/>
    <w:rsid w:val="00F32355"/>
    <w:rsid w:val="00F32DD6"/>
    <w:rsid w:val="00F338D2"/>
    <w:rsid w:val="00F34C42"/>
    <w:rsid w:val="00F34D63"/>
    <w:rsid w:val="00F36247"/>
    <w:rsid w:val="00F36589"/>
    <w:rsid w:val="00F371FE"/>
    <w:rsid w:val="00F378C3"/>
    <w:rsid w:val="00F4047D"/>
    <w:rsid w:val="00F40E10"/>
    <w:rsid w:val="00F411F9"/>
    <w:rsid w:val="00F41821"/>
    <w:rsid w:val="00F42037"/>
    <w:rsid w:val="00F42F3F"/>
    <w:rsid w:val="00F434E4"/>
    <w:rsid w:val="00F4392A"/>
    <w:rsid w:val="00F44AA1"/>
    <w:rsid w:val="00F460A5"/>
    <w:rsid w:val="00F465D9"/>
    <w:rsid w:val="00F46B47"/>
    <w:rsid w:val="00F47ABB"/>
    <w:rsid w:val="00F50334"/>
    <w:rsid w:val="00F515B3"/>
    <w:rsid w:val="00F52232"/>
    <w:rsid w:val="00F53285"/>
    <w:rsid w:val="00F53C70"/>
    <w:rsid w:val="00F5423B"/>
    <w:rsid w:val="00F54E90"/>
    <w:rsid w:val="00F55F3E"/>
    <w:rsid w:val="00F570D7"/>
    <w:rsid w:val="00F62478"/>
    <w:rsid w:val="00F62941"/>
    <w:rsid w:val="00F62A02"/>
    <w:rsid w:val="00F640C5"/>
    <w:rsid w:val="00F6461F"/>
    <w:rsid w:val="00F64698"/>
    <w:rsid w:val="00F65813"/>
    <w:rsid w:val="00F660F9"/>
    <w:rsid w:val="00F662E1"/>
    <w:rsid w:val="00F67D06"/>
    <w:rsid w:val="00F70583"/>
    <w:rsid w:val="00F713F2"/>
    <w:rsid w:val="00F71678"/>
    <w:rsid w:val="00F71F8A"/>
    <w:rsid w:val="00F738F2"/>
    <w:rsid w:val="00F74425"/>
    <w:rsid w:val="00F755AB"/>
    <w:rsid w:val="00F76022"/>
    <w:rsid w:val="00F77436"/>
    <w:rsid w:val="00F8016F"/>
    <w:rsid w:val="00F82BD7"/>
    <w:rsid w:val="00F85161"/>
    <w:rsid w:val="00F8558E"/>
    <w:rsid w:val="00F9131A"/>
    <w:rsid w:val="00F92665"/>
    <w:rsid w:val="00F93027"/>
    <w:rsid w:val="00F9443A"/>
    <w:rsid w:val="00F9585F"/>
    <w:rsid w:val="00F976D1"/>
    <w:rsid w:val="00FA0423"/>
    <w:rsid w:val="00FA0740"/>
    <w:rsid w:val="00FA0D89"/>
    <w:rsid w:val="00FA0E74"/>
    <w:rsid w:val="00FA101E"/>
    <w:rsid w:val="00FA1630"/>
    <w:rsid w:val="00FA305D"/>
    <w:rsid w:val="00FA3AFD"/>
    <w:rsid w:val="00FA3CE6"/>
    <w:rsid w:val="00FA3E9E"/>
    <w:rsid w:val="00FA46B2"/>
    <w:rsid w:val="00FA526D"/>
    <w:rsid w:val="00FA5368"/>
    <w:rsid w:val="00FA5871"/>
    <w:rsid w:val="00FA5AFA"/>
    <w:rsid w:val="00FA6E5B"/>
    <w:rsid w:val="00FA6F9B"/>
    <w:rsid w:val="00FA7962"/>
    <w:rsid w:val="00FB0826"/>
    <w:rsid w:val="00FB167F"/>
    <w:rsid w:val="00FB1F70"/>
    <w:rsid w:val="00FB23B5"/>
    <w:rsid w:val="00FB2E4E"/>
    <w:rsid w:val="00FB30F5"/>
    <w:rsid w:val="00FB3E25"/>
    <w:rsid w:val="00FB4210"/>
    <w:rsid w:val="00FB4314"/>
    <w:rsid w:val="00FB4529"/>
    <w:rsid w:val="00FB464E"/>
    <w:rsid w:val="00FB565F"/>
    <w:rsid w:val="00FB6291"/>
    <w:rsid w:val="00FB6BA4"/>
    <w:rsid w:val="00FB7077"/>
    <w:rsid w:val="00FB7C36"/>
    <w:rsid w:val="00FB7DED"/>
    <w:rsid w:val="00FC0514"/>
    <w:rsid w:val="00FC2402"/>
    <w:rsid w:val="00FC32CF"/>
    <w:rsid w:val="00FC3E4E"/>
    <w:rsid w:val="00FC4043"/>
    <w:rsid w:val="00FC48AC"/>
    <w:rsid w:val="00FC4D6F"/>
    <w:rsid w:val="00FC5D1B"/>
    <w:rsid w:val="00FC6ECD"/>
    <w:rsid w:val="00FD0A6F"/>
    <w:rsid w:val="00FD0AB1"/>
    <w:rsid w:val="00FD250D"/>
    <w:rsid w:val="00FD4071"/>
    <w:rsid w:val="00FD6165"/>
    <w:rsid w:val="00FD628F"/>
    <w:rsid w:val="00FD7F0B"/>
    <w:rsid w:val="00FE1B22"/>
    <w:rsid w:val="00FE21C0"/>
    <w:rsid w:val="00FE35D2"/>
    <w:rsid w:val="00FE3C51"/>
    <w:rsid w:val="00FE4533"/>
    <w:rsid w:val="00FE49D2"/>
    <w:rsid w:val="00FE4F27"/>
    <w:rsid w:val="00FE5354"/>
    <w:rsid w:val="00FE5E22"/>
    <w:rsid w:val="00FE78F1"/>
    <w:rsid w:val="00FF01D7"/>
    <w:rsid w:val="00FF0D7A"/>
    <w:rsid w:val="00FF1085"/>
    <w:rsid w:val="00FF1D44"/>
    <w:rsid w:val="00FF2120"/>
    <w:rsid w:val="00FF4366"/>
    <w:rsid w:val="00FF7764"/>
    <w:rsid w:val="00FF78B4"/>
    <w:rsid w:val="25F31256"/>
    <w:rsid w:val="2E111DFB"/>
    <w:rsid w:val="5C5F10EF"/>
    <w:rsid w:val="5FB00C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06930"/>
  <w15:chartTrackingRefBased/>
  <w15:docId w15:val="{24A61308-0869-4ED1-B364-D08731904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169"/>
    <w:pPr>
      <w:spacing w:after="120" w:line="360" w:lineRule="auto"/>
    </w:pPr>
    <w:rPr>
      <w:sz w:val="24"/>
    </w:rPr>
  </w:style>
  <w:style w:type="paragraph" w:styleId="Heading1">
    <w:name w:val="heading 1"/>
    <w:basedOn w:val="Heading2"/>
    <w:next w:val="Heading2"/>
    <w:link w:val="Heading1Char"/>
    <w:uiPriority w:val="9"/>
    <w:qFormat/>
    <w:rsid w:val="000C78CC"/>
    <w:pPr>
      <w:spacing w:before="120"/>
      <w:outlineLvl w:val="0"/>
    </w:pPr>
    <w:rPr>
      <w:b/>
      <w:szCs w:val="32"/>
      <w:u w:val="none"/>
    </w:rPr>
  </w:style>
  <w:style w:type="paragraph" w:styleId="Heading2">
    <w:name w:val="heading 2"/>
    <w:basedOn w:val="Heading3"/>
    <w:link w:val="Heading2Char"/>
    <w:uiPriority w:val="9"/>
    <w:unhideWhenUsed/>
    <w:qFormat/>
    <w:rsid w:val="000C78CC"/>
    <w:pPr>
      <w:spacing w:after="120"/>
      <w:outlineLvl w:val="1"/>
    </w:pPr>
    <w:rPr>
      <w:i w:val="0"/>
      <w:szCs w:val="26"/>
      <w:u w:val="single"/>
    </w:rPr>
  </w:style>
  <w:style w:type="paragraph" w:styleId="Heading3">
    <w:name w:val="heading 3"/>
    <w:basedOn w:val="Normal"/>
    <w:link w:val="Heading3Char"/>
    <w:uiPriority w:val="9"/>
    <w:unhideWhenUsed/>
    <w:qFormat/>
    <w:rsid w:val="000C78CC"/>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C6ECD"/>
    <w:pPr>
      <w:spacing w:after="200" w:line="240" w:lineRule="auto"/>
    </w:pPr>
    <w:rPr>
      <w:iCs/>
      <w:color w:val="000000" w:themeColor="text1"/>
      <w:szCs w:val="18"/>
    </w:rPr>
  </w:style>
  <w:style w:type="character" w:customStyle="1" w:styleId="Heading1Char">
    <w:name w:val="Heading 1 Char"/>
    <w:basedOn w:val="DefaultParagraphFont"/>
    <w:link w:val="Heading1"/>
    <w:uiPriority w:val="9"/>
    <w:rsid w:val="000C78CC"/>
    <w:rPr>
      <w:rFonts w:asciiTheme="majorHAnsi" w:eastAsiaTheme="majorEastAsia" w:hAnsiTheme="majorHAnsi" w:cstheme="majorBidi"/>
      <w:b/>
      <w:color w:val="000000" w:themeColor="text1"/>
      <w:sz w:val="24"/>
      <w:szCs w:val="32"/>
    </w:rPr>
  </w:style>
  <w:style w:type="character" w:customStyle="1" w:styleId="Heading2Char">
    <w:name w:val="Heading 2 Char"/>
    <w:basedOn w:val="DefaultParagraphFont"/>
    <w:link w:val="Heading2"/>
    <w:uiPriority w:val="9"/>
    <w:rsid w:val="000C78CC"/>
    <w:rPr>
      <w:rFonts w:asciiTheme="majorHAnsi" w:eastAsiaTheme="majorEastAsia" w:hAnsiTheme="majorHAnsi" w:cstheme="majorBidi"/>
      <w:color w:val="000000" w:themeColor="text1"/>
      <w:sz w:val="24"/>
      <w:szCs w:val="26"/>
      <w:u w:val="single"/>
    </w:rPr>
  </w:style>
  <w:style w:type="character" w:customStyle="1" w:styleId="Heading3Char">
    <w:name w:val="Heading 3 Char"/>
    <w:basedOn w:val="DefaultParagraphFont"/>
    <w:link w:val="Heading3"/>
    <w:uiPriority w:val="9"/>
    <w:rsid w:val="000C78CC"/>
    <w:rPr>
      <w:rFonts w:asciiTheme="majorHAnsi" w:eastAsiaTheme="majorEastAsia" w:hAnsiTheme="majorHAnsi" w:cstheme="majorBidi"/>
      <w:i/>
      <w:color w:val="000000" w:themeColor="text1"/>
      <w:sz w:val="24"/>
      <w:szCs w:val="24"/>
    </w:rPr>
  </w:style>
  <w:style w:type="paragraph" w:styleId="NormalWeb">
    <w:name w:val="Normal (Web)"/>
    <w:basedOn w:val="Normal"/>
    <w:uiPriority w:val="99"/>
    <w:unhideWhenUsed/>
    <w:rsid w:val="003B1DBF"/>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CommentReference">
    <w:name w:val="annotation reference"/>
    <w:basedOn w:val="DefaultParagraphFont"/>
    <w:uiPriority w:val="99"/>
    <w:semiHidden/>
    <w:unhideWhenUsed/>
    <w:rsid w:val="00FE4F27"/>
    <w:rPr>
      <w:sz w:val="16"/>
      <w:szCs w:val="16"/>
    </w:rPr>
  </w:style>
  <w:style w:type="paragraph" w:styleId="CommentText">
    <w:name w:val="annotation text"/>
    <w:basedOn w:val="Normal"/>
    <w:link w:val="CommentTextChar"/>
    <w:uiPriority w:val="99"/>
    <w:unhideWhenUsed/>
    <w:rsid w:val="00FE4F27"/>
    <w:pPr>
      <w:spacing w:line="240" w:lineRule="auto"/>
    </w:pPr>
    <w:rPr>
      <w:sz w:val="20"/>
      <w:szCs w:val="20"/>
    </w:rPr>
  </w:style>
  <w:style w:type="character" w:customStyle="1" w:styleId="CommentTextChar">
    <w:name w:val="Comment Text Char"/>
    <w:basedOn w:val="DefaultParagraphFont"/>
    <w:link w:val="CommentText"/>
    <w:uiPriority w:val="99"/>
    <w:rsid w:val="00FE4F27"/>
    <w:rPr>
      <w:sz w:val="20"/>
      <w:szCs w:val="20"/>
    </w:rPr>
  </w:style>
  <w:style w:type="paragraph" w:styleId="CommentSubject">
    <w:name w:val="annotation subject"/>
    <w:basedOn w:val="CommentText"/>
    <w:next w:val="CommentText"/>
    <w:link w:val="CommentSubjectChar"/>
    <w:uiPriority w:val="99"/>
    <w:semiHidden/>
    <w:unhideWhenUsed/>
    <w:rsid w:val="00FE4F27"/>
    <w:rPr>
      <w:b/>
      <w:bCs/>
    </w:rPr>
  </w:style>
  <w:style w:type="character" w:customStyle="1" w:styleId="CommentSubjectChar">
    <w:name w:val="Comment Subject Char"/>
    <w:basedOn w:val="CommentTextChar"/>
    <w:link w:val="CommentSubject"/>
    <w:uiPriority w:val="99"/>
    <w:semiHidden/>
    <w:rsid w:val="00FE4F27"/>
    <w:rPr>
      <w:b/>
      <w:bCs/>
      <w:sz w:val="20"/>
      <w:szCs w:val="20"/>
    </w:rPr>
  </w:style>
  <w:style w:type="paragraph" w:styleId="Revision">
    <w:name w:val="Revision"/>
    <w:hidden/>
    <w:uiPriority w:val="99"/>
    <w:semiHidden/>
    <w:rsid w:val="00FB4210"/>
    <w:pPr>
      <w:spacing w:after="0" w:line="240" w:lineRule="auto"/>
    </w:pPr>
    <w:rPr>
      <w:sz w:val="24"/>
    </w:rPr>
  </w:style>
  <w:style w:type="character" w:styleId="PlaceholderText">
    <w:name w:val="Placeholder Text"/>
    <w:basedOn w:val="DefaultParagraphFont"/>
    <w:uiPriority w:val="99"/>
    <w:semiHidden/>
    <w:rsid w:val="00486900"/>
    <w:rPr>
      <w:color w:val="666666"/>
    </w:rPr>
  </w:style>
  <w:style w:type="character" w:styleId="Hyperlink">
    <w:name w:val="Hyperlink"/>
    <w:basedOn w:val="DefaultParagraphFont"/>
    <w:uiPriority w:val="99"/>
    <w:unhideWhenUsed/>
    <w:rsid w:val="00D43820"/>
    <w:rPr>
      <w:color w:val="0563C1" w:themeColor="hyperlink"/>
      <w:u w:val="single"/>
    </w:rPr>
  </w:style>
  <w:style w:type="character" w:styleId="UnresolvedMention">
    <w:name w:val="Unresolved Mention"/>
    <w:basedOn w:val="DefaultParagraphFont"/>
    <w:uiPriority w:val="99"/>
    <w:semiHidden/>
    <w:unhideWhenUsed/>
    <w:rsid w:val="00D43820"/>
    <w:rPr>
      <w:color w:val="605E5C"/>
      <w:shd w:val="clear" w:color="auto" w:fill="E1DFDD"/>
    </w:rPr>
  </w:style>
  <w:style w:type="paragraph" w:styleId="ListParagraph">
    <w:name w:val="List Paragraph"/>
    <w:basedOn w:val="Normal"/>
    <w:uiPriority w:val="34"/>
    <w:qFormat/>
    <w:rsid w:val="00351C1E"/>
    <w:pPr>
      <w:ind w:left="720"/>
      <w:contextualSpacing/>
    </w:pPr>
  </w:style>
  <w:style w:type="table" w:styleId="TableGrid">
    <w:name w:val="Table Grid"/>
    <w:basedOn w:val="TableNormal"/>
    <w:uiPriority w:val="39"/>
    <w:rsid w:val="005308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B7E84"/>
    <w:rPr>
      <w:rFonts w:ascii="Times New Roman" w:hAnsi="Times New Roman"/>
      <w:sz w:val="20"/>
    </w:rPr>
  </w:style>
  <w:style w:type="paragraph" w:styleId="Header">
    <w:name w:val="header"/>
    <w:basedOn w:val="Normal"/>
    <w:link w:val="HeaderChar"/>
    <w:uiPriority w:val="99"/>
    <w:unhideWhenUsed/>
    <w:rsid w:val="00154A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A40"/>
    <w:rPr>
      <w:sz w:val="24"/>
    </w:rPr>
  </w:style>
  <w:style w:type="paragraph" w:styleId="Footer">
    <w:name w:val="footer"/>
    <w:basedOn w:val="Normal"/>
    <w:link w:val="FooterChar"/>
    <w:uiPriority w:val="99"/>
    <w:unhideWhenUsed/>
    <w:rsid w:val="00154A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A4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9886">
      <w:bodyDiv w:val="1"/>
      <w:marLeft w:val="0"/>
      <w:marRight w:val="0"/>
      <w:marTop w:val="0"/>
      <w:marBottom w:val="0"/>
      <w:divBdr>
        <w:top w:val="none" w:sz="0" w:space="0" w:color="auto"/>
        <w:left w:val="none" w:sz="0" w:space="0" w:color="auto"/>
        <w:bottom w:val="none" w:sz="0" w:space="0" w:color="auto"/>
        <w:right w:val="none" w:sz="0" w:space="0" w:color="auto"/>
      </w:divBdr>
    </w:div>
    <w:div w:id="21369645">
      <w:bodyDiv w:val="1"/>
      <w:marLeft w:val="0"/>
      <w:marRight w:val="0"/>
      <w:marTop w:val="0"/>
      <w:marBottom w:val="0"/>
      <w:divBdr>
        <w:top w:val="none" w:sz="0" w:space="0" w:color="auto"/>
        <w:left w:val="none" w:sz="0" w:space="0" w:color="auto"/>
        <w:bottom w:val="none" w:sz="0" w:space="0" w:color="auto"/>
        <w:right w:val="none" w:sz="0" w:space="0" w:color="auto"/>
      </w:divBdr>
    </w:div>
    <w:div w:id="29574297">
      <w:bodyDiv w:val="1"/>
      <w:marLeft w:val="0"/>
      <w:marRight w:val="0"/>
      <w:marTop w:val="0"/>
      <w:marBottom w:val="0"/>
      <w:divBdr>
        <w:top w:val="none" w:sz="0" w:space="0" w:color="auto"/>
        <w:left w:val="none" w:sz="0" w:space="0" w:color="auto"/>
        <w:bottom w:val="none" w:sz="0" w:space="0" w:color="auto"/>
        <w:right w:val="none" w:sz="0" w:space="0" w:color="auto"/>
      </w:divBdr>
    </w:div>
    <w:div w:id="34668593">
      <w:bodyDiv w:val="1"/>
      <w:marLeft w:val="0"/>
      <w:marRight w:val="0"/>
      <w:marTop w:val="0"/>
      <w:marBottom w:val="0"/>
      <w:divBdr>
        <w:top w:val="none" w:sz="0" w:space="0" w:color="auto"/>
        <w:left w:val="none" w:sz="0" w:space="0" w:color="auto"/>
        <w:bottom w:val="none" w:sz="0" w:space="0" w:color="auto"/>
        <w:right w:val="none" w:sz="0" w:space="0" w:color="auto"/>
      </w:divBdr>
    </w:div>
    <w:div w:id="37828298">
      <w:bodyDiv w:val="1"/>
      <w:marLeft w:val="0"/>
      <w:marRight w:val="0"/>
      <w:marTop w:val="0"/>
      <w:marBottom w:val="0"/>
      <w:divBdr>
        <w:top w:val="none" w:sz="0" w:space="0" w:color="auto"/>
        <w:left w:val="none" w:sz="0" w:space="0" w:color="auto"/>
        <w:bottom w:val="none" w:sz="0" w:space="0" w:color="auto"/>
        <w:right w:val="none" w:sz="0" w:space="0" w:color="auto"/>
      </w:divBdr>
    </w:div>
    <w:div w:id="57023007">
      <w:bodyDiv w:val="1"/>
      <w:marLeft w:val="0"/>
      <w:marRight w:val="0"/>
      <w:marTop w:val="0"/>
      <w:marBottom w:val="0"/>
      <w:divBdr>
        <w:top w:val="none" w:sz="0" w:space="0" w:color="auto"/>
        <w:left w:val="none" w:sz="0" w:space="0" w:color="auto"/>
        <w:bottom w:val="none" w:sz="0" w:space="0" w:color="auto"/>
        <w:right w:val="none" w:sz="0" w:space="0" w:color="auto"/>
      </w:divBdr>
    </w:div>
    <w:div w:id="67070774">
      <w:bodyDiv w:val="1"/>
      <w:marLeft w:val="0"/>
      <w:marRight w:val="0"/>
      <w:marTop w:val="0"/>
      <w:marBottom w:val="0"/>
      <w:divBdr>
        <w:top w:val="none" w:sz="0" w:space="0" w:color="auto"/>
        <w:left w:val="none" w:sz="0" w:space="0" w:color="auto"/>
        <w:bottom w:val="none" w:sz="0" w:space="0" w:color="auto"/>
        <w:right w:val="none" w:sz="0" w:space="0" w:color="auto"/>
      </w:divBdr>
    </w:div>
    <w:div w:id="73210526">
      <w:bodyDiv w:val="1"/>
      <w:marLeft w:val="0"/>
      <w:marRight w:val="0"/>
      <w:marTop w:val="0"/>
      <w:marBottom w:val="0"/>
      <w:divBdr>
        <w:top w:val="none" w:sz="0" w:space="0" w:color="auto"/>
        <w:left w:val="none" w:sz="0" w:space="0" w:color="auto"/>
        <w:bottom w:val="none" w:sz="0" w:space="0" w:color="auto"/>
        <w:right w:val="none" w:sz="0" w:space="0" w:color="auto"/>
      </w:divBdr>
    </w:div>
    <w:div w:id="79983500">
      <w:bodyDiv w:val="1"/>
      <w:marLeft w:val="0"/>
      <w:marRight w:val="0"/>
      <w:marTop w:val="0"/>
      <w:marBottom w:val="0"/>
      <w:divBdr>
        <w:top w:val="none" w:sz="0" w:space="0" w:color="auto"/>
        <w:left w:val="none" w:sz="0" w:space="0" w:color="auto"/>
        <w:bottom w:val="none" w:sz="0" w:space="0" w:color="auto"/>
        <w:right w:val="none" w:sz="0" w:space="0" w:color="auto"/>
      </w:divBdr>
    </w:div>
    <w:div w:id="81951916">
      <w:bodyDiv w:val="1"/>
      <w:marLeft w:val="0"/>
      <w:marRight w:val="0"/>
      <w:marTop w:val="0"/>
      <w:marBottom w:val="0"/>
      <w:divBdr>
        <w:top w:val="none" w:sz="0" w:space="0" w:color="auto"/>
        <w:left w:val="none" w:sz="0" w:space="0" w:color="auto"/>
        <w:bottom w:val="none" w:sz="0" w:space="0" w:color="auto"/>
        <w:right w:val="none" w:sz="0" w:space="0" w:color="auto"/>
      </w:divBdr>
    </w:div>
    <w:div w:id="87585320">
      <w:bodyDiv w:val="1"/>
      <w:marLeft w:val="0"/>
      <w:marRight w:val="0"/>
      <w:marTop w:val="0"/>
      <w:marBottom w:val="0"/>
      <w:divBdr>
        <w:top w:val="none" w:sz="0" w:space="0" w:color="auto"/>
        <w:left w:val="none" w:sz="0" w:space="0" w:color="auto"/>
        <w:bottom w:val="none" w:sz="0" w:space="0" w:color="auto"/>
        <w:right w:val="none" w:sz="0" w:space="0" w:color="auto"/>
      </w:divBdr>
    </w:div>
    <w:div w:id="100272220">
      <w:bodyDiv w:val="1"/>
      <w:marLeft w:val="0"/>
      <w:marRight w:val="0"/>
      <w:marTop w:val="0"/>
      <w:marBottom w:val="0"/>
      <w:divBdr>
        <w:top w:val="none" w:sz="0" w:space="0" w:color="auto"/>
        <w:left w:val="none" w:sz="0" w:space="0" w:color="auto"/>
        <w:bottom w:val="none" w:sz="0" w:space="0" w:color="auto"/>
        <w:right w:val="none" w:sz="0" w:space="0" w:color="auto"/>
      </w:divBdr>
    </w:div>
    <w:div w:id="100344565">
      <w:bodyDiv w:val="1"/>
      <w:marLeft w:val="0"/>
      <w:marRight w:val="0"/>
      <w:marTop w:val="0"/>
      <w:marBottom w:val="0"/>
      <w:divBdr>
        <w:top w:val="none" w:sz="0" w:space="0" w:color="auto"/>
        <w:left w:val="none" w:sz="0" w:space="0" w:color="auto"/>
        <w:bottom w:val="none" w:sz="0" w:space="0" w:color="auto"/>
        <w:right w:val="none" w:sz="0" w:space="0" w:color="auto"/>
      </w:divBdr>
    </w:div>
    <w:div w:id="108359115">
      <w:bodyDiv w:val="1"/>
      <w:marLeft w:val="0"/>
      <w:marRight w:val="0"/>
      <w:marTop w:val="0"/>
      <w:marBottom w:val="0"/>
      <w:divBdr>
        <w:top w:val="none" w:sz="0" w:space="0" w:color="auto"/>
        <w:left w:val="none" w:sz="0" w:space="0" w:color="auto"/>
        <w:bottom w:val="none" w:sz="0" w:space="0" w:color="auto"/>
        <w:right w:val="none" w:sz="0" w:space="0" w:color="auto"/>
      </w:divBdr>
    </w:div>
    <w:div w:id="124591433">
      <w:bodyDiv w:val="1"/>
      <w:marLeft w:val="0"/>
      <w:marRight w:val="0"/>
      <w:marTop w:val="0"/>
      <w:marBottom w:val="0"/>
      <w:divBdr>
        <w:top w:val="none" w:sz="0" w:space="0" w:color="auto"/>
        <w:left w:val="none" w:sz="0" w:space="0" w:color="auto"/>
        <w:bottom w:val="none" w:sz="0" w:space="0" w:color="auto"/>
        <w:right w:val="none" w:sz="0" w:space="0" w:color="auto"/>
      </w:divBdr>
    </w:div>
    <w:div w:id="128133304">
      <w:bodyDiv w:val="1"/>
      <w:marLeft w:val="0"/>
      <w:marRight w:val="0"/>
      <w:marTop w:val="0"/>
      <w:marBottom w:val="0"/>
      <w:divBdr>
        <w:top w:val="none" w:sz="0" w:space="0" w:color="auto"/>
        <w:left w:val="none" w:sz="0" w:space="0" w:color="auto"/>
        <w:bottom w:val="none" w:sz="0" w:space="0" w:color="auto"/>
        <w:right w:val="none" w:sz="0" w:space="0" w:color="auto"/>
      </w:divBdr>
    </w:div>
    <w:div w:id="132915992">
      <w:bodyDiv w:val="1"/>
      <w:marLeft w:val="0"/>
      <w:marRight w:val="0"/>
      <w:marTop w:val="0"/>
      <w:marBottom w:val="0"/>
      <w:divBdr>
        <w:top w:val="none" w:sz="0" w:space="0" w:color="auto"/>
        <w:left w:val="none" w:sz="0" w:space="0" w:color="auto"/>
        <w:bottom w:val="none" w:sz="0" w:space="0" w:color="auto"/>
        <w:right w:val="none" w:sz="0" w:space="0" w:color="auto"/>
      </w:divBdr>
    </w:div>
    <w:div w:id="137190005">
      <w:bodyDiv w:val="1"/>
      <w:marLeft w:val="0"/>
      <w:marRight w:val="0"/>
      <w:marTop w:val="0"/>
      <w:marBottom w:val="0"/>
      <w:divBdr>
        <w:top w:val="none" w:sz="0" w:space="0" w:color="auto"/>
        <w:left w:val="none" w:sz="0" w:space="0" w:color="auto"/>
        <w:bottom w:val="none" w:sz="0" w:space="0" w:color="auto"/>
        <w:right w:val="none" w:sz="0" w:space="0" w:color="auto"/>
      </w:divBdr>
    </w:div>
    <w:div w:id="142702752">
      <w:bodyDiv w:val="1"/>
      <w:marLeft w:val="0"/>
      <w:marRight w:val="0"/>
      <w:marTop w:val="0"/>
      <w:marBottom w:val="0"/>
      <w:divBdr>
        <w:top w:val="none" w:sz="0" w:space="0" w:color="auto"/>
        <w:left w:val="none" w:sz="0" w:space="0" w:color="auto"/>
        <w:bottom w:val="none" w:sz="0" w:space="0" w:color="auto"/>
        <w:right w:val="none" w:sz="0" w:space="0" w:color="auto"/>
      </w:divBdr>
    </w:div>
    <w:div w:id="152843917">
      <w:bodyDiv w:val="1"/>
      <w:marLeft w:val="0"/>
      <w:marRight w:val="0"/>
      <w:marTop w:val="0"/>
      <w:marBottom w:val="0"/>
      <w:divBdr>
        <w:top w:val="none" w:sz="0" w:space="0" w:color="auto"/>
        <w:left w:val="none" w:sz="0" w:space="0" w:color="auto"/>
        <w:bottom w:val="none" w:sz="0" w:space="0" w:color="auto"/>
        <w:right w:val="none" w:sz="0" w:space="0" w:color="auto"/>
      </w:divBdr>
    </w:div>
    <w:div w:id="157235868">
      <w:bodyDiv w:val="1"/>
      <w:marLeft w:val="0"/>
      <w:marRight w:val="0"/>
      <w:marTop w:val="0"/>
      <w:marBottom w:val="0"/>
      <w:divBdr>
        <w:top w:val="none" w:sz="0" w:space="0" w:color="auto"/>
        <w:left w:val="none" w:sz="0" w:space="0" w:color="auto"/>
        <w:bottom w:val="none" w:sz="0" w:space="0" w:color="auto"/>
        <w:right w:val="none" w:sz="0" w:space="0" w:color="auto"/>
      </w:divBdr>
    </w:div>
    <w:div w:id="160390080">
      <w:bodyDiv w:val="1"/>
      <w:marLeft w:val="0"/>
      <w:marRight w:val="0"/>
      <w:marTop w:val="0"/>
      <w:marBottom w:val="0"/>
      <w:divBdr>
        <w:top w:val="none" w:sz="0" w:space="0" w:color="auto"/>
        <w:left w:val="none" w:sz="0" w:space="0" w:color="auto"/>
        <w:bottom w:val="none" w:sz="0" w:space="0" w:color="auto"/>
        <w:right w:val="none" w:sz="0" w:space="0" w:color="auto"/>
      </w:divBdr>
    </w:div>
    <w:div w:id="174152532">
      <w:bodyDiv w:val="1"/>
      <w:marLeft w:val="0"/>
      <w:marRight w:val="0"/>
      <w:marTop w:val="0"/>
      <w:marBottom w:val="0"/>
      <w:divBdr>
        <w:top w:val="none" w:sz="0" w:space="0" w:color="auto"/>
        <w:left w:val="none" w:sz="0" w:space="0" w:color="auto"/>
        <w:bottom w:val="none" w:sz="0" w:space="0" w:color="auto"/>
        <w:right w:val="none" w:sz="0" w:space="0" w:color="auto"/>
      </w:divBdr>
    </w:div>
    <w:div w:id="189606817">
      <w:bodyDiv w:val="1"/>
      <w:marLeft w:val="0"/>
      <w:marRight w:val="0"/>
      <w:marTop w:val="0"/>
      <w:marBottom w:val="0"/>
      <w:divBdr>
        <w:top w:val="none" w:sz="0" w:space="0" w:color="auto"/>
        <w:left w:val="none" w:sz="0" w:space="0" w:color="auto"/>
        <w:bottom w:val="none" w:sz="0" w:space="0" w:color="auto"/>
        <w:right w:val="none" w:sz="0" w:space="0" w:color="auto"/>
      </w:divBdr>
      <w:divsChild>
        <w:div w:id="69229679">
          <w:marLeft w:val="480"/>
          <w:marRight w:val="0"/>
          <w:marTop w:val="0"/>
          <w:marBottom w:val="0"/>
          <w:divBdr>
            <w:top w:val="none" w:sz="0" w:space="0" w:color="auto"/>
            <w:left w:val="none" w:sz="0" w:space="0" w:color="auto"/>
            <w:bottom w:val="none" w:sz="0" w:space="0" w:color="auto"/>
            <w:right w:val="none" w:sz="0" w:space="0" w:color="auto"/>
          </w:divBdr>
        </w:div>
        <w:div w:id="741216307">
          <w:marLeft w:val="480"/>
          <w:marRight w:val="0"/>
          <w:marTop w:val="0"/>
          <w:marBottom w:val="0"/>
          <w:divBdr>
            <w:top w:val="none" w:sz="0" w:space="0" w:color="auto"/>
            <w:left w:val="none" w:sz="0" w:space="0" w:color="auto"/>
            <w:bottom w:val="none" w:sz="0" w:space="0" w:color="auto"/>
            <w:right w:val="none" w:sz="0" w:space="0" w:color="auto"/>
          </w:divBdr>
        </w:div>
        <w:div w:id="472724345">
          <w:marLeft w:val="480"/>
          <w:marRight w:val="0"/>
          <w:marTop w:val="0"/>
          <w:marBottom w:val="0"/>
          <w:divBdr>
            <w:top w:val="none" w:sz="0" w:space="0" w:color="auto"/>
            <w:left w:val="none" w:sz="0" w:space="0" w:color="auto"/>
            <w:bottom w:val="none" w:sz="0" w:space="0" w:color="auto"/>
            <w:right w:val="none" w:sz="0" w:space="0" w:color="auto"/>
          </w:divBdr>
        </w:div>
        <w:div w:id="1836460507">
          <w:marLeft w:val="480"/>
          <w:marRight w:val="0"/>
          <w:marTop w:val="0"/>
          <w:marBottom w:val="0"/>
          <w:divBdr>
            <w:top w:val="none" w:sz="0" w:space="0" w:color="auto"/>
            <w:left w:val="none" w:sz="0" w:space="0" w:color="auto"/>
            <w:bottom w:val="none" w:sz="0" w:space="0" w:color="auto"/>
            <w:right w:val="none" w:sz="0" w:space="0" w:color="auto"/>
          </w:divBdr>
        </w:div>
        <w:div w:id="922952204">
          <w:marLeft w:val="480"/>
          <w:marRight w:val="0"/>
          <w:marTop w:val="0"/>
          <w:marBottom w:val="0"/>
          <w:divBdr>
            <w:top w:val="none" w:sz="0" w:space="0" w:color="auto"/>
            <w:left w:val="none" w:sz="0" w:space="0" w:color="auto"/>
            <w:bottom w:val="none" w:sz="0" w:space="0" w:color="auto"/>
            <w:right w:val="none" w:sz="0" w:space="0" w:color="auto"/>
          </w:divBdr>
        </w:div>
        <w:div w:id="539785434">
          <w:marLeft w:val="480"/>
          <w:marRight w:val="0"/>
          <w:marTop w:val="0"/>
          <w:marBottom w:val="0"/>
          <w:divBdr>
            <w:top w:val="none" w:sz="0" w:space="0" w:color="auto"/>
            <w:left w:val="none" w:sz="0" w:space="0" w:color="auto"/>
            <w:bottom w:val="none" w:sz="0" w:space="0" w:color="auto"/>
            <w:right w:val="none" w:sz="0" w:space="0" w:color="auto"/>
          </w:divBdr>
        </w:div>
        <w:div w:id="171995062">
          <w:marLeft w:val="480"/>
          <w:marRight w:val="0"/>
          <w:marTop w:val="0"/>
          <w:marBottom w:val="0"/>
          <w:divBdr>
            <w:top w:val="none" w:sz="0" w:space="0" w:color="auto"/>
            <w:left w:val="none" w:sz="0" w:space="0" w:color="auto"/>
            <w:bottom w:val="none" w:sz="0" w:space="0" w:color="auto"/>
            <w:right w:val="none" w:sz="0" w:space="0" w:color="auto"/>
          </w:divBdr>
        </w:div>
        <w:div w:id="922908413">
          <w:marLeft w:val="480"/>
          <w:marRight w:val="0"/>
          <w:marTop w:val="0"/>
          <w:marBottom w:val="0"/>
          <w:divBdr>
            <w:top w:val="none" w:sz="0" w:space="0" w:color="auto"/>
            <w:left w:val="none" w:sz="0" w:space="0" w:color="auto"/>
            <w:bottom w:val="none" w:sz="0" w:space="0" w:color="auto"/>
            <w:right w:val="none" w:sz="0" w:space="0" w:color="auto"/>
          </w:divBdr>
        </w:div>
        <w:div w:id="1280720455">
          <w:marLeft w:val="480"/>
          <w:marRight w:val="0"/>
          <w:marTop w:val="0"/>
          <w:marBottom w:val="0"/>
          <w:divBdr>
            <w:top w:val="none" w:sz="0" w:space="0" w:color="auto"/>
            <w:left w:val="none" w:sz="0" w:space="0" w:color="auto"/>
            <w:bottom w:val="none" w:sz="0" w:space="0" w:color="auto"/>
            <w:right w:val="none" w:sz="0" w:space="0" w:color="auto"/>
          </w:divBdr>
        </w:div>
        <w:div w:id="249851403">
          <w:marLeft w:val="480"/>
          <w:marRight w:val="0"/>
          <w:marTop w:val="0"/>
          <w:marBottom w:val="0"/>
          <w:divBdr>
            <w:top w:val="none" w:sz="0" w:space="0" w:color="auto"/>
            <w:left w:val="none" w:sz="0" w:space="0" w:color="auto"/>
            <w:bottom w:val="none" w:sz="0" w:space="0" w:color="auto"/>
            <w:right w:val="none" w:sz="0" w:space="0" w:color="auto"/>
          </w:divBdr>
        </w:div>
        <w:div w:id="187451874">
          <w:marLeft w:val="480"/>
          <w:marRight w:val="0"/>
          <w:marTop w:val="0"/>
          <w:marBottom w:val="0"/>
          <w:divBdr>
            <w:top w:val="none" w:sz="0" w:space="0" w:color="auto"/>
            <w:left w:val="none" w:sz="0" w:space="0" w:color="auto"/>
            <w:bottom w:val="none" w:sz="0" w:space="0" w:color="auto"/>
            <w:right w:val="none" w:sz="0" w:space="0" w:color="auto"/>
          </w:divBdr>
        </w:div>
        <w:div w:id="990906705">
          <w:marLeft w:val="480"/>
          <w:marRight w:val="0"/>
          <w:marTop w:val="0"/>
          <w:marBottom w:val="0"/>
          <w:divBdr>
            <w:top w:val="none" w:sz="0" w:space="0" w:color="auto"/>
            <w:left w:val="none" w:sz="0" w:space="0" w:color="auto"/>
            <w:bottom w:val="none" w:sz="0" w:space="0" w:color="auto"/>
            <w:right w:val="none" w:sz="0" w:space="0" w:color="auto"/>
          </w:divBdr>
        </w:div>
        <w:div w:id="618687091">
          <w:marLeft w:val="480"/>
          <w:marRight w:val="0"/>
          <w:marTop w:val="0"/>
          <w:marBottom w:val="0"/>
          <w:divBdr>
            <w:top w:val="none" w:sz="0" w:space="0" w:color="auto"/>
            <w:left w:val="none" w:sz="0" w:space="0" w:color="auto"/>
            <w:bottom w:val="none" w:sz="0" w:space="0" w:color="auto"/>
            <w:right w:val="none" w:sz="0" w:space="0" w:color="auto"/>
          </w:divBdr>
        </w:div>
        <w:div w:id="971863642">
          <w:marLeft w:val="480"/>
          <w:marRight w:val="0"/>
          <w:marTop w:val="0"/>
          <w:marBottom w:val="0"/>
          <w:divBdr>
            <w:top w:val="none" w:sz="0" w:space="0" w:color="auto"/>
            <w:left w:val="none" w:sz="0" w:space="0" w:color="auto"/>
            <w:bottom w:val="none" w:sz="0" w:space="0" w:color="auto"/>
            <w:right w:val="none" w:sz="0" w:space="0" w:color="auto"/>
          </w:divBdr>
        </w:div>
        <w:div w:id="1851682122">
          <w:marLeft w:val="480"/>
          <w:marRight w:val="0"/>
          <w:marTop w:val="0"/>
          <w:marBottom w:val="0"/>
          <w:divBdr>
            <w:top w:val="none" w:sz="0" w:space="0" w:color="auto"/>
            <w:left w:val="none" w:sz="0" w:space="0" w:color="auto"/>
            <w:bottom w:val="none" w:sz="0" w:space="0" w:color="auto"/>
            <w:right w:val="none" w:sz="0" w:space="0" w:color="auto"/>
          </w:divBdr>
        </w:div>
        <w:div w:id="491800628">
          <w:marLeft w:val="480"/>
          <w:marRight w:val="0"/>
          <w:marTop w:val="0"/>
          <w:marBottom w:val="0"/>
          <w:divBdr>
            <w:top w:val="none" w:sz="0" w:space="0" w:color="auto"/>
            <w:left w:val="none" w:sz="0" w:space="0" w:color="auto"/>
            <w:bottom w:val="none" w:sz="0" w:space="0" w:color="auto"/>
            <w:right w:val="none" w:sz="0" w:space="0" w:color="auto"/>
          </w:divBdr>
        </w:div>
        <w:div w:id="709646119">
          <w:marLeft w:val="480"/>
          <w:marRight w:val="0"/>
          <w:marTop w:val="0"/>
          <w:marBottom w:val="0"/>
          <w:divBdr>
            <w:top w:val="none" w:sz="0" w:space="0" w:color="auto"/>
            <w:left w:val="none" w:sz="0" w:space="0" w:color="auto"/>
            <w:bottom w:val="none" w:sz="0" w:space="0" w:color="auto"/>
            <w:right w:val="none" w:sz="0" w:space="0" w:color="auto"/>
          </w:divBdr>
        </w:div>
        <w:div w:id="2073655534">
          <w:marLeft w:val="480"/>
          <w:marRight w:val="0"/>
          <w:marTop w:val="0"/>
          <w:marBottom w:val="0"/>
          <w:divBdr>
            <w:top w:val="none" w:sz="0" w:space="0" w:color="auto"/>
            <w:left w:val="none" w:sz="0" w:space="0" w:color="auto"/>
            <w:bottom w:val="none" w:sz="0" w:space="0" w:color="auto"/>
            <w:right w:val="none" w:sz="0" w:space="0" w:color="auto"/>
          </w:divBdr>
        </w:div>
        <w:div w:id="533544409">
          <w:marLeft w:val="480"/>
          <w:marRight w:val="0"/>
          <w:marTop w:val="0"/>
          <w:marBottom w:val="0"/>
          <w:divBdr>
            <w:top w:val="none" w:sz="0" w:space="0" w:color="auto"/>
            <w:left w:val="none" w:sz="0" w:space="0" w:color="auto"/>
            <w:bottom w:val="none" w:sz="0" w:space="0" w:color="auto"/>
            <w:right w:val="none" w:sz="0" w:space="0" w:color="auto"/>
          </w:divBdr>
        </w:div>
        <w:div w:id="1596404888">
          <w:marLeft w:val="480"/>
          <w:marRight w:val="0"/>
          <w:marTop w:val="0"/>
          <w:marBottom w:val="0"/>
          <w:divBdr>
            <w:top w:val="none" w:sz="0" w:space="0" w:color="auto"/>
            <w:left w:val="none" w:sz="0" w:space="0" w:color="auto"/>
            <w:bottom w:val="none" w:sz="0" w:space="0" w:color="auto"/>
            <w:right w:val="none" w:sz="0" w:space="0" w:color="auto"/>
          </w:divBdr>
        </w:div>
        <w:div w:id="1267077175">
          <w:marLeft w:val="480"/>
          <w:marRight w:val="0"/>
          <w:marTop w:val="0"/>
          <w:marBottom w:val="0"/>
          <w:divBdr>
            <w:top w:val="none" w:sz="0" w:space="0" w:color="auto"/>
            <w:left w:val="none" w:sz="0" w:space="0" w:color="auto"/>
            <w:bottom w:val="none" w:sz="0" w:space="0" w:color="auto"/>
            <w:right w:val="none" w:sz="0" w:space="0" w:color="auto"/>
          </w:divBdr>
        </w:div>
        <w:div w:id="1588733212">
          <w:marLeft w:val="480"/>
          <w:marRight w:val="0"/>
          <w:marTop w:val="0"/>
          <w:marBottom w:val="0"/>
          <w:divBdr>
            <w:top w:val="none" w:sz="0" w:space="0" w:color="auto"/>
            <w:left w:val="none" w:sz="0" w:space="0" w:color="auto"/>
            <w:bottom w:val="none" w:sz="0" w:space="0" w:color="auto"/>
            <w:right w:val="none" w:sz="0" w:space="0" w:color="auto"/>
          </w:divBdr>
        </w:div>
        <w:div w:id="1374619196">
          <w:marLeft w:val="480"/>
          <w:marRight w:val="0"/>
          <w:marTop w:val="0"/>
          <w:marBottom w:val="0"/>
          <w:divBdr>
            <w:top w:val="none" w:sz="0" w:space="0" w:color="auto"/>
            <w:left w:val="none" w:sz="0" w:space="0" w:color="auto"/>
            <w:bottom w:val="none" w:sz="0" w:space="0" w:color="auto"/>
            <w:right w:val="none" w:sz="0" w:space="0" w:color="auto"/>
          </w:divBdr>
        </w:div>
        <w:div w:id="1962686770">
          <w:marLeft w:val="480"/>
          <w:marRight w:val="0"/>
          <w:marTop w:val="0"/>
          <w:marBottom w:val="0"/>
          <w:divBdr>
            <w:top w:val="none" w:sz="0" w:space="0" w:color="auto"/>
            <w:left w:val="none" w:sz="0" w:space="0" w:color="auto"/>
            <w:bottom w:val="none" w:sz="0" w:space="0" w:color="auto"/>
            <w:right w:val="none" w:sz="0" w:space="0" w:color="auto"/>
          </w:divBdr>
        </w:div>
        <w:div w:id="1994674200">
          <w:marLeft w:val="480"/>
          <w:marRight w:val="0"/>
          <w:marTop w:val="0"/>
          <w:marBottom w:val="0"/>
          <w:divBdr>
            <w:top w:val="none" w:sz="0" w:space="0" w:color="auto"/>
            <w:left w:val="none" w:sz="0" w:space="0" w:color="auto"/>
            <w:bottom w:val="none" w:sz="0" w:space="0" w:color="auto"/>
            <w:right w:val="none" w:sz="0" w:space="0" w:color="auto"/>
          </w:divBdr>
        </w:div>
        <w:div w:id="1698264349">
          <w:marLeft w:val="480"/>
          <w:marRight w:val="0"/>
          <w:marTop w:val="0"/>
          <w:marBottom w:val="0"/>
          <w:divBdr>
            <w:top w:val="none" w:sz="0" w:space="0" w:color="auto"/>
            <w:left w:val="none" w:sz="0" w:space="0" w:color="auto"/>
            <w:bottom w:val="none" w:sz="0" w:space="0" w:color="auto"/>
            <w:right w:val="none" w:sz="0" w:space="0" w:color="auto"/>
          </w:divBdr>
        </w:div>
        <w:div w:id="482544318">
          <w:marLeft w:val="480"/>
          <w:marRight w:val="0"/>
          <w:marTop w:val="0"/>
          <w:marBottom w:val="0"/>
          <w:divBdr>
            <w:top w:val="none" w:sz="0" w:space="0" w:color="auto"/>
            <w:left w:val="none" w:sz="0" w:space="0" w:color="auto"/>
            <w:bottom w:val="none" w:sz="0" w:space="0" w:color="auto"/>
            <w:right w:val="none" w:sz="0" w:space="0" w:color="auto"/>
          </w:divBdr>
        </w:div>
        <w:div w:id="1539510344">
          <w:marLeft w:val="480"/>
          <w:marRight w:val="0"/>
          <w:marTop w:val="0"/>
          <w:marBottom w:val="0"/>
          <w:divBdr>
            <w:top w:val="none" w:sz="0" w:space="0" w:color="auto"/>
            <w:left w:val="none" w:sz="0" w:space="0" w:color="auto"/>
            <w:bottom w:val="none" w:sz="0" w:space="0" w:color="auto"/>
            <w:right w:val="none" w:sz="0" w:space="0" w:color="auto"/>
          </w:divBdr>
        </w:div>
        <w:div w:id="1889606798">
          <w:marLeft w:val="480"/>
          <w:marRight w:val="0"/>
          <w:marTop w:val="0"/>
          <w:marBottom w:val="0"/>
          <w:divBdr>
            <w:top w:val="none" w:sz="0" w:space="0" w:color="auto"/>
            <w:left w:val="none" w:sz="0" w:space="0" w:color="auto"/>
            <w:bottom w:val="none" w:sz="0" w:space="0" w:color="auto"/>
            <w:right w:val="none" w:sz="0" w:space="0" w:color="auto"/>
          </w:divBdr>
        </w:div>
        <w:div w:id="1672023582">
          <w:marLeft w:val="480"/>
          <w:marRight w:val="0"/>
          <w:marTop w:val="0"/>
          <w:marBottom w:val="0"/>
          <w:divBdr>
            <w:top w:val="none" w:sz="0" w:space="0" w:color="auto"/>
            <w:left w:val="none" w:sz="0" w:space="0" w:color="auto"/>
            <w:bottom w:val="none" w:sz="0" w:space="0" w:color="auto"/>
            <w:right w:val="none" w:sz="0" w:space="0" w:color="auto"/>
          </w:divBdr>
        </w:div>
        <w:div w:id="845901172">
          <w:marLeft w:val="480"/>
          <w:marRight w:val="0"/>
          <w:marTop w:val="0"/>
          <w:marBottom w:val="0"/>
          <w:divBdr>
            <w:top w:val="none" w:sz="0" w:space="0" w:color="auto"/>
            <w:left w:val="none" w:sz="0" w:space="0" w:color="auto"/>
            <w:bottom w:val="none" w:sz="0" w:space="0" w:color="auto"/>
            <w:right w:val="none" w:sz="0" w:space="0" w:color="auto"/>
          </w:divBdr>
        </w:div>
        <w:div w:id="1758403192">
          <w:marLeft w:val="480"/>
          <w:marRight w:val="0"/>
          <w:marTop w:val="0"/>
          <w:marBottom w:val="0"/>
          <w:divBdr>
            <w:top w:val="none" w:sz="0" w:space="0" w:color="auto"/>
            <w:left w:val="none" w:sz="0" w:space="0" w:color="auto"/>
            <w:bottom w:val="none" w:sz="0" w:space="0" w:color="auto"/>
            <w:right w:val="none" w:sz="0" w:space="0" w:color="auto"/>
          </w:divBdr>
        </w:div>
        <w:div w:id="1251044834">
          <w:marLeft w:val="480"/>
          <w:marRight w:val="0"/>
          <w:marTop w:val="0"/>
          <w:marBottom w:val="0"/>
          <w:divBdr>
            <w:top w:val="none" w:sz="0" w:space="0" w:color="auto"/>
            <w:left w:val="none" w:sz="0" w:space="0" w:color="auto"/>
            <w:bottom w:val="none" w:sz="0" w:space="0" w:color="auto"/>
            <w:right w:val="none" w:sz="0" w:space="0" w:color="auto"/>
          </w:divBdr>
        </w:div>
        <w:div w:id="1496070181">
          <w:marLeft w:val="480"/>
          <w:marRight w:val="0"/>
          <w:marTop w:val="0"/>
          <w:marBottom w:val="0"/>
          <w:divBdr>
            <w:top w:val="none" w:sz="0" w:space="0" w:color="auto"/>
            <w:left w:val="none" w:sz="0" w:space="0" w:color="auto"/>
            <w:bottom w:val="none" w:sz="0" w:space="0" w:color="auto"/>
            <w:right w:val="none" w:sz="0" w:space="0" w:color="auto"/>
          </w:divBdr>
        </w:div>
        <w:div w:id="1185828965">
          <w:marLeft w:val="480"/>
          <w:marRight w:val="0"/>
          <w:marTop w:val="0"/>
          <w:marBottom w:val="0"/>
          <w:divBdr>
            <w:top w:val="none" w:sz="0" w:space="0" w:color="auto"/>
            <w:left w:val="none" w:sz="0" w:space="0" w:color="auto"/>
            <w:bottom w:val="none" w:sz="0" w:space="0" w:color="auto"/>
            <w:right w:val="none" w:sz="0" w:space="0" w:color="auto"/>
          </w:divBdr>
        </w:div>
        <w:div w:id="1752116974">
          <w:marLeft w:val="480"/>
          <w:marRight w:val="0"/>
          <w:marTop w:val="0"/>
          <w:marBottom w:val="0"/>
          <w:divBdr>
            <w:top w:val="none" w:sz="0" w:space="0" w:color="auto"/>
            <w:left w:val="none" w:sz="0" w:space="0" w:color="auto"/>
            <w:bottom w:val="none" w:sz="0" w:space="0" w:color="auto"/>
            <w:right w:val="none" w:sz="0" w:space="0" w:color="auto"/>
          </w:divBdr>
        </w:div>
        <w:div w:id="429744618">
          <w:marLeft w:val="480"/>
          <w:marRight w:val="0"/>
          <w:marTop w:val="0"/>
          <w:marBottom w:val="0"/>
          <w:divBdr>
            <w:top w:val="none" w:sz="0" w:space="0" w:color="auto"/>
            <w:left w:val="none" w:sz="0" w:space="0" w:color="auto"/>
            <w:bottom w:val="none" w:sz="0" w:space="0" w:color="auto"/>
            <w:right w:val="none" w:sz="0" w:space="0" w:color="auto"/>
          </w:divBdr>
        </w:div>
        <w:div w:id="232862794">
          <w:marLeft w:val="480"/>
          <w:marRight w:val="0"/>
          <w:marTop w:val="0"/>
          <w:marBottom w:val="0"/>
          <w:divBdr>
            <w:top w:val="none" w:sz="0" w:space="0" w:color="auto"/>
            <w:left w:val="none" w:sz="0" w:space="0" w:color="auto"/>
            <w:bottom w:val="none" w:sz="0" w:space="0" w:color="auto"/>
            <w:right w:val="none" w:sz="0" w:space="0" w:color="auto"/>
          </w:divBdr>
        </w:div>
        <w:div w:id="2107653881">
          <w:marLeft w:val="480"/>
          <w:marRight w:val="0"/>
          <w:marTop w:val="0"/>
          <w:marBottom w:val="0"/>
          <w:divBdr>
            <w:top w:val="none" w:sz="0" w:space="0" w:color="auto"/>
            <w:left w:val="none" w:sz="0" w:space="0" w:color="auto"/>
            <w:bottom w:val="none" w:sz="0" w:space="0" w:color="auto"/>
            <w:right w:val="none" w:sz="0" w:space="0" w:color="auto"/>
          </w:divBdr>
        </w:div>
        <w:div w:id="1781797860">
          <w:marLeft w:val="480"/>
          <w:marRight w:val="0"/>
          <w:marTop w:val="0"/>
          <w:marBottom w:val="0"/>
          <w:divBdr>
            <w:top w:val="none" w:sz="0" w:space="0" w:color="auto"/>
            <w:left w:val="none" w:sz="0" w:space="0" w:color="auto"/>
            <w:bottom w:val="none" w:sz="0" w:space="0" w:color="auto"/>
            <w:right w:val="none" w:sz="0" w:space="0" w:color="auto"/>
          </w:divBdr>
        </w:div>
        <w:div w:id="706300237">
          <w:marLeft w:val="480"/>
          <w:marRight w:val="0"/>
          <w:marTop w:val="0"/>
          <w:marBottom w:val="0"/>
          <w:divBdr>
            <w:top w:val="none" w:sz="0" w:space="0" w:color="auto"/>
            <w:left w:val="none" w:sz="0" w:space="0" w:color="auto"/>
            <w:bottom w:val="none" w:sz="0" w:space="0" w:color="auto"/>
            <w:right w:val="none" w:sz="0" w:space="0" w:color="auto"/>
          </w:divBdr>
        </w:div>
        <w:div w:id="320544370">
          <w:marLeft w:val="480"/>
          <w:marRight w:val="0"/>
          <w:marTop w:val="0"/>
          <w:marBottom w:val="0"/>
          <w:divBdr>
            <w:top w:val="none" w:sz="0" w:space="0" w:color="auto"/>
            <w:left w:val="none" w:sz="0" w:space="0" w:color="auto"/>
            <w:bottom w:val="none" w:sz="0" w:space="0" w:color="auto"/>
            <w:right w:val="none" w:sz="0" w:space="0" w:color="auto"/>
          </w:divBdr>
        </w:div>
        <w:div w:id="395664300">
          <w:marLeft w:val="480"/>
          <w:marRight w:val="0"/>
          <w:marTop w:val="0"/>
          <w:marBottom w:val="0"/>
          <w:divBdr>
            <w:top w:val="none" w:sz="0" w:space="0" w:color="auto"/>
            <w:left w:val="none" w:sz="0" w:space="0" w:color="auto"/>
            <w:bottom w:val="none" w:sz="0" w:space="0" w:color="auto"/>
            <w:right w:val="none" w:sz="0" w:space="0" w:color="auto"/>
          </w:divBdr>
        </w:div>
        <w:div w:id="1082413027">
          <w:marLeft w:val="480"/>
          <w:marRight w:val="0"/>
          <w:marTop w:val="0"/>
          <w:marBottom w:val="0"/>
          <w:divBdr>
            <w:top w:val="none" w:sz="0" w:space="0" w:color="auto"/>
            <w:left w:val="none" w:sz="0" w:space="0" w:color="auto"/>
            <w:bottom w:val="none" w:sz="0" w:space="0" w:color="auto"/>
            <w:right w:val="none" w:sz="0" w:space="0" w:color="auto"/>
          </w:divBdr>
        </w:div>
        <w:div w:id="1772623123">
          <w:marLeft w:val="480"/>
          <w:marRight w:val="0"/>
          <w:marTop w:val="0"/>
          <w:marBottom w:val="0"/>
          <w:divBdr>
            <w:top w:val="none" w:sz="0" w:space="0" w:color="auto"/>
            <w:left w:val="none" w:sz="0" w:space="0" w:color="auto"/>
            <w:bottom w:val="none" w:sz="0" w:space="0" w:color="auto"/>
            <w:right w:val="none" w:sz="0" w:space="0" w:color="auto"/>
          </w:divBdr>
        </w:div>
        <w:div w:id="132798355">
          <w:marLeft w:val="480"/>
          <w:marRight w:val="0"/>
          <w:marTop w:val="0"/>
          <w:marBottom w:val="0"/>
          <w:divBdr>
            <w:top w:val="none" w:sz="0" w:space="0" w:color="auto"/>
            <w:left w:val="none" w:sz="0" w:space="0" w:color="auto"/>
            <w:bottom w:val="none" w:sz="0" w:space="0" w:color="auto"/>
            <w:right w:val="none" w:sz="0" w:space="0" w:color="auto"/>
          </w:divBdr>
        </w:div>
        <w:div w:id="281572960">
          <w:marLeft w:val="480"/>
          <w:marRight w:val="0"/>
          <w:marTop w:val="0"/>
          <w:marBottom w:val="0"/>
          <w:divBdr>
            <w:top w:val="none" w:sz="0" w:space="0" w:color="auto"/>
            <w:left w:val="none" w:sz="0" w:space="0" w:color="auto"/>
            <w:bottom w:val="none" w:sz="0" w:space="0" w:color="auto"/>
            <w:right w:val="none" w:sz="0" w:space="0" w:color="auto"/>
          </w:divBdr>
        </w:div>
        <w:div w:id="1723017807">
          <w:marLeft w:val="480"/>
          <w:marRight w:val="0"/>
          <w:marTop w:val="0"/>
          <w:marBottom w:val="0"/>
          <w:divBdr>
            <w:top w:val="none" w:sz="0" w:space="0" w:color="auto"/>
            <w:left w:val="none" w:sz="0" w:space="0" w:color="auto"/>
            <w:bottom w:val="none" w:sz="0" w:space="0" w:color="auto"/>
            <w:right w:val="none" w:sz="0" w:space="0" w:color="auto"/>
          </w:divBdr>
        </w:div>
        <w:div w:id="37436324">
          <w:marLeft w:val="480"/>
          <w:marRight w:val="0"/>
          <w:marTop w:val="0"/>
          <w:marBottom w:val="0"/>
          <w:divBdr>
            <w:top w:val="none" w:sz="0" w:space="0" w:color="auto"/>
            <w:left w:val="none" w:sz="0" w:space="0" w:color="auto"/>
            <w:bottom w:val="none" w:sz="0" w:space="0" w:color="auto"/>
            <w:right w:val="none" w:sz="0" w:space="0" w:color="auto"/>
          </w:divBdr>
        </w:div>
        <w:div w:id="1506747737">
          <w:marLeft w:val="480"/>
          <w:marRight w:val="0"/>
          <w:marTop w:val="0"/>
          <w:marBottom w:val="0"/>
          <w:divBdr>
            <w:top w:val="none" w:sz="0" w:space="0" w:color="auto"/>
            <w:left w:val="none" w:sz="0" w:space="0" w:color="auto"/>
            <w:bottom w:val="none" w:sz="0" w:space="0" w:color="auto"/>
            <w:right w:val="none" w:sz="0" w:space="0" w:color="auto"/>
          </w:divBdr>
        </w:div>
        <w:div w:id="1130971881">
          <w:marLeft w:val="480"/>
          <w:marRight w:val="0"/>
          <w:marTop w:val="0"/>
          <w:marBottom w:val="0"/>
          <w:divBdr>
            <w:top w:val="none" w:sz="0" w:space="0" w:color="auto"/>
            <w:left w:val="none" w:sz="0" w:space="0" w:color="auto"/>
            <w:bottom w:val="none" w:sz="0" w:space="0" w:color="auto"/>
            <w:right w:val="none" w:sz="0" w:space="0" w:color="auto"/>
          </w:divBdr>
        </w:div>
        <w:div w:id="512494145">
          <w:marLeft w:val="480"/>
          <w:marRight w:val="0"/>
          <w:marTop w:val="0"/>
          <w:marBottom w:val="0"/>
          <w:divBdr>
            <w:top w:val="none" w:sz="0" w:space="0" w:color="auto"/>
            <w:left w:val="none" w:sz="0" w:space="0" w:color="auto"/>
            <w:bottom w:val="none" w:sz="0" w:space="0" w:color="auto"/>
            <w:right w:val="none" w:sz="0" w:space="0" w:color="auto"/>
          </w:divBdr>
        </w:div>
        <w:div w:id="46757884">
          <w:marLeft w:val="480"/>
          <w:marRight w:val="0"/>
          <w:marTop w:val="0"/>
          <w:marBottom w:val="0"/>
          <w:divBdr>
            <w:top w:val="none" w:sz="0" w:space="0" w:color="auto"/>
            <w:left w:val="none" w:sz="0" w:space="0" w:color="auto"/>
            <w:bottom w:val="none" w:sz="0" w:space="0" w:color="auto"/>
            <w:right w:val="none" w:sz="0" w:space="0" w:color="auto"/>
          </w:divBdr>
        </w:div>
        <w:div w:id="562059876">
          <w:marLeft w:val="480"/>
          <w:marRight w:val="0"/>
          <w:marTop w:val="0"/>
          <w:marBottom w:val="0"/>
          <w:divBdr>
            <w:top w:val="none" w:sz="0" w:space="0" w:color="auto"/>
            <w:left w:val="none" w:sz="0" w:space="0" w:color="auto"/>
            <w:bottom w:val="none" w:sz="0" w:space="0" w:color="auto"/>
            <w:right w:val="none" w:sz="0" w:space="0" w:color="auto"/>
          </w:divBdr>
        </w:div>
        <w:div w:id="366108103">
          <w:marLeft w:val="480"/>
          <w:marRight w:val="0"/>
          <w:marTop w:val="0"/>
          <w:marBottom w:val="0"/>
          <w:divBdr>
            <w:top w:val="none" w:sz="0" w:space="0" w:color="auto"/>
            <w:left w:val="none" w:sz="0" w:space="0" w:color="auto"/>
            <w:bottom w:val="none" w:sz="0" w:space="0" w:color="auto"/>
            <w:right w:val="none" w:sz="0" w:space="0" w:color="auto"/>
          </w:divBdr>
        </w:div>
        <w:div w:id="977995491">
          <w:marLeft w:val="480"/>
          <w:marRight w:val="0"/>
          <w:marTop w:val="0"/>
          <w:marBottom w:val="0"/>
          <w:divBdr>
            <w:top w:val="none" w:sz="0" w:space="0" w:color="auto"/>
            <w:left w:val="none" w:sz="0" w:space="0" w:color="auto"/>
            <w:bottom w:val="none" w:sz="0" w:space="0" w:color="auto"/>
            <w:right w:val="none" w:sz="0" w:space="0" w:color="auto"/>
          </w:divBdr>
        </w:div>
        <w:div w:id="557327780">
          <w:marLeft w:val="480"/>
          <w:marRight w:val="0"/>
          <w:marTop w:val="0"/>
          <w:marBottom w:val="0"/>
          <w:divBdr>
            <w:top w:val="none" w:sz="0" w:space="0" w:color="auto"/>
            <w:left w:val="none" w:sz="0" w:space="0" w:color="auto"/>
            <w:bottom w:val="none" w:sz="0" w:space="0" w:color="auto"/>
            <w:right w:val="none" w:sz="0" w:space="0" w:color="auto"/>
          </w:divBdr>
        </w:div>
      </w:divsChild>
    </w:div>
    <w:div w:id="192154852">
      <w:bodyDiv w:val="1"/>
      <w:marLeft w:val="0"/>
      <w:marRight w:val="0"/>
      <w:marTop w:val="0"/>
      <w:marBottom w:val="0"/>
      <w:divBdr>
        <w:top w:val="none" w:sz="0" w:space="0" w:color="auto"/>
        <w:left w:val="none" w:sz="0" w:space="0" w:color="auto"/>
        <w:bottom w:val="none" w:sz="0" w:space="0" w:color="auto"/>
        <w:right w:val="none" w:sz="0" w:space="0" w:color="auto"/>
      </w:divBdr>
    </w:div>
    <w:div w:id="201601515">
      <w:bodyDiv w:val="1"/>
      <w:marLeft w:val="0"/>
      <w:marRight w:val="0"/>
      <w:marTop w:val="0"/>
      <w:marBottom w:val="0"/>
      <w:divBdr>
        <w:top w:val="none" w:sz="0" w:space="0" w:color="auto"/>
        <w:left w:val="none" w:sz="0" w:space="0" w:color="auto"/>
        <w:bottom w:val="none" w:sz="0" w:space="0" w:color="auto"/>
        <w:right w:val="none" w:sz="0" w:space="0" w:color="auto"/>
      </w:divBdr>
    </w:div>
    <w:div w:id="207493238">
      <w:bodyDiv w:val="1"/>
      <w:marLeft w:val="0"/>
      <w:marRight w:val="0"/>
      <w:marTop w:val="0"/>
      <w:marBottom w:val="0"/>
      <w:divBdr>
        <w:top w:val="none" w:sz="0" w:space="0" w:color="auto"/>
        <w:left w:val="none" w:sz="0" w:space="0" w:color="auto"/>
        <w:bottom w:val="none" w:sz="0" w:space="0" w:color="auto"/>
        <w:right w:val="none" w:sz="0" w:space="0" w:color="auto"/>
      </w:divBdr>
      <w:divsChild>
        <w:div w:id="1368212505">
          <w:marLeft w:val="480"/>
          <w:marRight w:val="0"/>
          <w:marTop w:val="0"/>
          <w:marBottom w:val="0"/>
          <w:divBdr>
            <w:top w:val="none" w:sz="0" w:space="0" w:color="auto"/>
            <w:left w:val="none" w:sz="0" w:space="0" w:color="auto"/>
            <w:bottom w:val="none" w:sz="0" w:space="0" w:color="auto"/>
            <w:right w:val="none" w:sz="0" w:space="0" w:color="auto"/>
          </w:divBdr>
        </w:div>
        <w:div w:id="1824152139">
          <w:marLeft w:val="480"/>
          <w:marRight w:val="0"/>
          <w:marTop w:val="0"/>
          <w:marBottom w:val="0"/>
          <w:divBdr>
            <w:top w:val="none" w:sz="0" w:space="0" w:color="auto"/>
            <w:left w:val="none" w:sz="0" w:space="0" w:color="auto"/>
            <w:bottom w:val="none" w:sz="0" w:space="0" w:color="auto"/>
            <w:right w:val="none" w:sz="0" w:space="0" w:color="auto"/>
          </w:divBdr>
        </w:div>
        <w:div w:id="2064139217">
          <w:marLeft w:val="480"/>
          <w:marRight w:val="0"/>
          <w:marTop w:val="0"/>
          <w:marBottom w:val="0"/>
          <w:divBdr>
            <w:top w:val="none" w:sz="0" w:space="0" w:color="auto"/>
            <w:left w:val="none" w:sz="0" w:space="0" w:color="auto"/>
            <w:bottom w:val="none" w:sz="0" w:space="0" w:color="auto"/>
            <w:right w:val="none" w:sz="0" w:space="0" w:color="auto"/>
          </w:divBdr>
        </w:div>
        <w:div w:id="1128426587">
          <w:marLeft w:val="480"/>
          <w:marRight w:val="0"/>
          <w:marTop w:val="0"/>
          <w:marBottom w:val="0"/>
          <w:divBdr>
            <w:top w:val="none" w:sz="0" w:space="0" w:color="auto"/>
            <w:left w:val="none" w:sz="0" w:space="0" w:color="auto"/>
            <w:bottom w:val="none" w:sz="0" w:space="0" w:color="auto"/>
            <w:right w:val="none" w:sz="0" w:space="0" w:color="auto"/>
          </w:divBdr>
        </w:div>
        <w:div w:id="133329231">
          <w:marLeft w:val="480"/>
          <w:marRight w:val="0"/>
          <w:marTop w:val="0"/>
          <w:marBottom w:val="0"/>
          <w:divBdr>
            <w:top w:val="none" w:sz="0" w:space="0" w:color="auto"/>
            <w:left w:val="none" w:sz="0" w:space="0" w:color="auto"/>
            <w:bottom w:val="none" w:sz="0" w:space="0" w:color="auto"/>
            <w:right w:val="none" w:sz="0" w:space="0" w:color="auto"/>
          </w:divBdr>
        </w:div>
        <w:div w:id="1391926155">
          <w:marLeft w:val="480"/>
          <w:marRight w:val="0"/>
          <w:marTop w:val="0"/>
          <w:marBottom w:val="0"/>
          <w:divBdr>
            <w:top w:val="none" w:sz="0" w:space="0" w:color="auto"/>
            <w:left w:val="none" w:sz="0" w:space="0" w:color="auto"/>
            <w:bottom w:val="none" w:sz="0" w:space="0" w:color="auto"/>
            <w:right w:val="none" w:sz="0" w:space="0" w:color="auto"/>
          </w:divBdr>
        </w:div>
        <w:div w:id="1516650489">
          <w:marLeft w:val="480"/>
          <w:marRight w:val="0"/>
          <w:marTop w:val="0"/>
          <w:marBottom w:val="0"/>
          <w:divBdr>
            <w:top w:val="none" w:sz="0" w:space="0" w:color="auto"/>
            <w:left w:val="none" w:sz="0" w:space="0" w:color="auto"/>
            <w:bottom w:val="none" w:sz="0" w:space="0" w:color="auto"/>
            <w:right w:val="none" w:sz="0" w:space="0" w:color="auto"/>
          </w:divBdr>
        </w:div>
        <w:div w:id="809786153">
          <w:marLeft w:val="480"/>
          <w:marRight w:val="0"/>
          <w:marTop w:val="0"/>
          <w:marBottom w:val="0"/>
          <w:divBdr>
            <w:top w:val="none" w:sz="0" w:space="0" w:color="auto"/>
            <w:left w:val="none" w:sz="0" w:space="0" w:color="auto"/>
            <w:bottom w:val="none" w:sz="0" w:space="0" w:color="auto"/>
            <w:right w:val="none" w:sz="0" w:space="0" w:color="auto"/>
          </w:divBdr>
        </w:div>
        <w:div w:id="1985161272">
          <w:marLeft w:val="480"/>
          <w:marRight w:val="0"/>
          <w:marTop w:val="0"/>
          <w:marBottom w:val="0"/>
          <w:divBdr>
            <w:top w:val="none" w:sz="0" w:space="0" w:color="auto"/>
            <w:left w:val="none" w:sz="0" w:space="0" w:color="auto"/>
            <w:bottom w:val="none" w:sz="0" w:space="0" w:color="auto"/>
            <w:right w:val="none" w:sz="0" w:space="0" w:color="auto"/>
          </w:divBdr>
        </w:div>
        <w:div w:id="2034501575">
          <w:marLeft w:val="480"/>
          <w:marRight w:val="0"/>
          <w:marTop w:val="0"/>
          <w:marBottom w:val="0"/>
          <w:divBdr>
            <w:top w:val="none" w:sz="0" w:space="0" w:color="auto"/>
            <w:left w:val="none" w:sz="0" w:space="0" w:color="auto"/>
            <w:bottom w:val="none" w:sz="0" w:space="0" w:color="auto"/>
            <w:right w:val="none" w:sz="0" w:space="0" w:color="auto"/>
          </w:divBdr>
        </w:div>
        <w:div w:id="101151449">
          <w:marLeft w:val="480"/>
          <w:marRight w:val="0"/>
          <w:marTop w:val="0"/>
          <w:marBottom w:val="0"/>
          <w:divBdr>
            <w:top w:val="none" w:sz="0" w:space="0" w:color="auto"/>
            <w:left w:val="none" w:sz="0" w:space="0" w:color="auto"/>
            <w:bottom w:val="none" w:sz="0" w:space="0" w:color="auto"/>
            <w:right w:val="none" w:sz="0" w:space="0" w:color="auto"/>
          </w:divBdr>
        </w:div>
        <w:div w:id="1091513265">
          <w:marLeft w:val="480"/>
          <w:marRight w:val="0"/>
          <w:marTop w:val="0"/>
          <w:marBottom w:val="0"/>
          <w:divBdr>
            <w:top w:val="none" w:sz="0" w:space="0" w:color="auto"/>
            <w:left w:val="none" w:sz="0" w:space="0" w:color="auto"/>
            <w:bottom w:val="none" w:sz="0" w:space="0" w:color="auto"/>
            <w:right w:val="none" w:sz="0" w:space="0" w:color="auto"/>
          </w:divBdr>
        </w:div>
        <w:div w:id="1999529852">
          <w:marLeft w:val="480"/>
          <w:marRight w:val="0"/>
          <w:marTop w:val="0"/>
          <w:marBottom w:val="0"/>
          <w:divBdr>
            <w:top w:val="none" w:sz="0" w:space="0" w:color="auto"/>
            <w:left w:val="none" w:sz="0" w:space="0" w:color="auto"/>
            <w:bottom w:val="none" w:sz="0" w:space="0" w:color="auto"/>
            <w:right w:val="none" w:sz="0" w:space="0" w:color="auto"/>
          </w:divBdr>
        </w:div>
        <w:div w:id="565845170">
          <w:marLeft w:val="480"/>
          <w:marRight w:val="0"/>
          <w:marTop w:val="0"/>
          <w:marBottom w:val="0"/>
          <w:divBdr>
            <w:top w:val="none" w:sz="0" w:space="0" w:color="auto"/>
            <w:left w:val="none" w:sz="0" w:space="0" w:color="auto"/>
            <w:bottom w:val="none" w:sz="0" w:space="0" w:color="auto"/>
            <w:right w:val="none" w:sz="0" w:space="0" w:color="auto"/>
          </w:divBdr>
        </w:div>
        <w:div w:id="301466948">
          <w:marLeft w:val="480"/>
          <w:marRight w:val="0"/>
          <w:marTop w:val="0"/>
          <w:marBottom w:val="0"/>
          <w:divBdr>
            <w:top w:val="none" w:sz="0" w:space="0" w:color="auto"/>
            <w:left w:val="none" w:sz="0" w:space="0" w:color="auto"/>
            <w:bottom w:val="none" w:sz="0" w:space="0" w:color="auto"/>
            <w:right w:val="none" w:sz="0" w:space="0" w:color="auto"/>
          </w:divBdr>
        </w:div>
        <w:div w:id="1038354230">
          <w:marLeft w:val="480"/>
          <w:marRight w:val="0"/>
          <w:marTop w:val="0"/>
          <w:marBottom w:val="0"/>
          <w:divBdr>
            <w:top w:val="none" w:sz="0" w:space="0" w:color="auto"/>
            <w:left w:val="none" w:sz="0" w:space="0" w:color="auto"/>
            <w:bottom w:val="none" w:sz="0" w:space="0" w:color="auto"/>
            <w:right w:val="none" w:sz="0" w:space="0" w:color="auto"/>
          </w:divBdr>
        </w:div>
        <w:div w:id="677541980">
          <w:marLeft w:val="480"/>
          <w:marRight w:val="0"/>
          <w:marTop w:val="0"/>
          <w:marBottom w:val="0"/>
          <w:divBdr>
            <w:top w:val="none" w:sz="0" w:space="0" w:color="auto"/>
            <w:left w:val="none" w:sz="0" w:space="0" w:color="auto"/>
            <w:bottom w:val="none" w:sz="0" w:space="0" w:color="auto"/>
            <w:right w:val="none" w:sz="0" w:space="0" w:color="auto"/>
          </w:divBdr>
        </w:div>
        <w:div w:id="1555433831">
          <w:marLeft w:val="480"/>
          <w:marRight w:val="0"/>
          <w:marTop w:val="0"/>
          <w:marBottom w:val="0"/>
          <w:divBdr>
            <w:top w:val="none" w:sz="0" w:space="0" w:color="auto"/>
            <w:left w:val="none" w:sz="0" w:space="0" w:color="auto"/>
            <w:bottom w:val="none" w:sz="0" w:space="0" w:color="auto"/>
            <w:right w:val="none" w:sz="0" w:space="0" w:color="auto"/>
          </w:divBdr>
        </w:div>
        <w:div w:id="1140071312">
          <w:marLeft w:val="480"/>
          <w:marRight w:val="0"/>
          <w:marTop w:val="0"/>
          <w:marBottom w:val="0"/>
          <w:divBdr>
            <w:top w:val="none" w:sz="0" w:space="0" w:color="auto"/>
            <w:left w:val="none" w:sz="0" w:space="0" w:color="auto"/>
            <w:bottom w:val="none" w:sz="0" w:space="0" w:color="auto"/>
            <w:right w:val="none" w:sz="0" w:space="0" w:color="auto"/>
          </w:divBdr>
        </w:div>
        <w:div w:id="2114737299">
          <w:marLeft w:val="480"/>
          <w:marRight w:val="0"/>
          <w:marTop w:val="0"/>
          <w:marBottom w:val="0"/>
          <w:divBdr>
            <w:top w:val="none" w:sz="0" w:space="0" w:color="auto"/>
            <w:left w:val="none" w:sz="0" w:space="0" w:color="auto"/>
            <w:bottom w:val="none" w:sz="0" w:space="0" w:color="auto"/>
            <w:right w:val="none" w:sz="0" w:space="0" w:color="auto"/>
          </w:divBdr>
        </w:div>
        <w:div w:id="1296327263">
          <w:marLeft w:val="480"/>
          <w:marRight w:val="0"/>
          <w:marTop w:val="0"/>
          <w:marBottom w:val="0"/>
          <w:divBdr>
            <w:top w:val="none" w:sz="0" w:space="0" w:color="auto"/>
            <w:left w:val="none" w:sz="0" w:space="0" w:color="auto"/>
            <w:bottom w:val="none" w:sz="0" w:space="0" w:color="auto"/>
            <w:right w:val="none" w:sz="0" w:space="0" w:color="auto"/>
          </w:divBdr>
        </w:div>
        <w:div w:id="101193503">
          <w:marLeft w:val="480"/>
          <w:marRight w:val="0"/>
          <w:marTop w:val="0"/>
          <w:marBottom w:val="0"/>
          <w:divBdr>
            <w:top w:val="none" w:sz="0" w:space="0" w:color="auto"/>
            <w:left w:val="none" w:sz="0" w:space="0" w:color="auto"/>
            <w:bottom w:val="none" w:sz="0" w:space="0" w:color="auto"/>
            <w:right w:val="none" w:sz="0" w:space="0" w:color="auto"/>
          </w:divBdr>
        </w:div>
        <w:div w:id="1339039875">
          <w:marLeft w:val="480"/>
          <w:marRight w:val="0"/>
          <w:marTop w:val="0"/>
          <w:marBottom w:val="0"/>
          <w:divBdr>
            <w:top w:val="none" w:sz="0" w:space="0" w:color="auto"/>
            <w:left w:val="none" w:sz="0" w:space="0" w:color="auto"/>
            <w:bottom w:val="none" w:sz="0" w:space="0" w:color="auto"/>
            <w:right w:val="none" w:sz="0" w:space="0" w:color="auto"/>
          </w:divBdr>
        </w:div>
        <w:div w:id="1065420467">
          <w:marLeft w:val="480"/>
          <w:marRight w:val="0"/>
          <w:marTop w:val="0"/>
          <w:marBottom w:val="0"/>
          <w:divBdr>
            <w:top w:val="none" w:sz="0" w:space="0" w:color="auto"/>
            <w:left w:val="none" w:sz="0" w:space="0" w:color="auto"/>
            <w:bottom w:val="none" w:sz="0" w:space="0" w:color="auto"/>
            <w:right w:val="none" w:sz="0" w:space="0" w:color="auto"/>
          </w:divBdr>
        </w:div>
        <w:div w:id="143354193">
          <w:marLeft w:val="480"/>
          <w:marRight w:val="0"/>
          <w:marTop w:val="0"/>
          <w:marBottom w:val="0"/>
          <w:divBdr>
            <w:top w:val="none" w:sz="0" w:space="0" w:color="auto"/>
            <w:left w:val="none" w:sz="0" w:space="0" w:color="auto"/>
            <w:bottom w:val="none" w:sz="0" w:space="0" w:color="auto"/>
            <w:right w:val="none" w:sz="0" w:space="0" w:color="auto"/>
          </w:divBdr>
        </w:div>
        <w:div w:id="675690590">
          <w:marLeft w:val="480"/>
          <w:marRight w:val="0"/>
          <w:marTop w:val="0"/>
          <w:marBottom w:val="0"/>
          <w:divBdr>
            <w:top w:val="none" w:sz="0" w:space="0" w:color="auto"/>
            <w:left w:val="none" w:sz="0" w:space="0" w:color="auto"/>
            <w:bottom w:val="none" w:sz="0" w:space="0" w:color="auto"/>
            <w:right w:val="none" w:sz="0" w:space="0" w:color="auto"/>
          </w:divBdr>
        </w:div>
        <w:div w:id="74982104">
          <w:marLeft w:val="480"/>
          <w:marRight w:val="0"/>
          <w:marTop w:val="0"/>
          <w:marBottom w:val="0"/>
          <w:divBdr>
            <w:top w:val="none" w:sz="0" w:space="0" w:color="auto"/>
            <w:left w:val="none" w:sz="0" w:space="0" w:color="auto"/>
            <w:bottom w:val="none" w:sz="0" w:space="0" w:color="auto"/>
            <w:right w:val="none" w:sz="0" w:space="0" w:color="auto"/>
          </w:divBdr>
        </w:div>
        <w:div w:id="1322192636">
          <w:marLeft w:val="480"/>
          <w:marRight w:val="0"/>
          <w:marTop w:val="0"/>
          <w:marBottom w:val="0"/>
          <w:divBdr>
            <w:top w:val="none" w:sz="0" w:space="0" w:color="auto"/>
            <w:left w:val="none" w:sz="0" w:space="0" w:color="auto"/>
            <w:bottom w:val="none" w:sz="0" w:space="0" w:color="auto"/>
            <w:right w:val="none" w:sz="0" w:space="0" w:color="auto"/>
          </w:divBdr>
        </w:div>
        <w:div w:id="583342887">
          <w:marLeft w:val="480"/>
          <w:marRight w:val="0"/>
          <w:marTop w:val="0"/>
          <w:marBottom w:val="0"/>
          <w:divBdr>
            <w:top w:val="none" w:sz="0" w:space="0" w:color="auto"/>
            <w:left w:val="none" w:sz="0" w:space="0" w:color="auto"/>
            <w:bottom w:val="none" w:sz="0" w:space="0" w:color="auto"/>
            <w:right w:val="none" w:sz="0" w:space="0" w:color="auto"/>
          </w:divBdr>
        </w:div>
        <w:div w:id="536162978">
          <w:marLeft w:val="480"/>
          <w:marRight w:val="0"/>
          <w:marTop w:val="0"/>
          <w:marBottom w:val="0"/>
          <w:divBdr>
            <w:top w:val="none" w:sz="0" w:space="0" w:color="auto"/>
            <w:left w:val="none" w:sz="0" w:space="0" w:color="auto"/>
            <w:bottom w:val="none" w:sz="0" w:space="0" w:color="auto"/>
            <w:right w:val="none" w:sz="0" w:space="0" w:color="auto"/>
          </w:divBdr>
        </w:div>
        <w:div w:id="1681155050">
          <w:marLeft w:val="480"/>
          <w:marRight w:val="0"/>
          <w:marTop w:val="0"/>
          <w:marBottom w:val="0"/>
          <w:divBdr>
            <w:top w:val="none" w:sz="0" w:space="0" w:color="auto"/>
            <w:left w:val="none" w:sz="0" w:space="0" w:color="auto"/>
            <w:bottom w:val="none" w:sz="0" w:space="0" w:color="auto"/>
            <w:right w:val="none" w:sz="0" w:space="0" w:color="auto"/>
          </w:divBdr>
        </w:div>
        <w:div w:id="1054889361">
          <w:marLeft w:val="480"/>
          <w:marRight w:val="0"/>
          <w:marTop w:val="0"/>
          <w:marBottom w:val="0"/>
          <w:divBdr>
            <w:top w:val="none" w:sz="0" w:space="0" w:color="auto"/>
            <w:left w:val="none" w:sz="0" w:space="0" w:color="auto"/>
            <w:bottom w:val="none" w:sz="0" w:space="0" w:color="auto"/>
            <w:right w:val="none" w:sz="0" w:space="0" w:color="auto"/>
          </w:divBdr>
        </w:div>
        <w:div w:id="120000253">
          <w:marLeft w:val="480"/>
          <w:marRight w:val="0"/>
          <w:marTop w:val="0"/>
          <w:marBottom w:val="0"/>
          <w:divBdr>
            <w:top w:val="none" w:sz="0" w:space="0" w:color="auto"/>
            <w:left w:val="none" w:sz="0" w:space="0" w:color="auto"/>
            <w:bottom w:val="none" w:sz="0" w:space="0" w:color="auto"/>
            <w:right w:val="none" w:sz="0" w:space="0" w:color="auto"/>
          </w:divBdr>
        </w:div>
        <w:div w:id="1503856859">
          <w:marLeft w:val="480"/>
          <w:marRight w:val="0"/>
          <w:marTop w:val="0"/>
          <w:marBottom w:val="0"/>
          <w:divBdr>
            <w:top w:val="none" w:sz="0" w:space="0" w:color="auto"/>
            <w:left w:val="none" w:sz="0" w:space="0" w:color="auto"/>
            <w:bottom w:val="none" w:sz="0" w:space="0" w:color="auto"/>
            <w:right w:val="none" w:sz="0" w:space="0" w:color="auto"/>
          </w:divBdr>
        </w:div>
        <w:div w:id="1894195053">
          <w:marLeft w:val="480"/>
          <w:marRight w:val="0"/>
          <w:marTop w:val="0"/>
          <w:marBottom w:val="0"/>
          <w:divBdr>
            <w:top w:val="none" w:sz="0" w:space="0" w:color="auto"/>
            <w:left w:val="none" w:sz="0" w:space="0" w:color="auto"/>
            <w:bottom w:val="none" w:sz="0" w:space="0" w:color="auto"/>
            <w:right w:val="none" w:sz="0" w:space="0" w:color="auto"/>
          </w:divBdr>
        </w:div>
        <w:div w:id="720984805">
          <w:marLeft w:val="480"/>
          <w:marRight w:val="0"/>
          <w:marTop w:val="0"/>
          <w:marBottom w:val="0"/>
          <w:divBdr>
            <w:top w:val="none" w:sz="0" w:space="0" w:color="auto"/>
            <w:left w:val="none" w:sz="0" w:space="0" w:color="auto"/>
            <w:bottom w:val="none" w:sz="0" w:space="0" w:color="auto"/>
            <w:right w:val="none" w:sz="0" w:space="0" w:color="auto"/>
          </w:divBdr>
        </w:div>
        <w:div w:id="1453669291">
          <w:marLeft w:val="480"/>
          <w:marRight w:val="0"/>
          <w:marTop w:val="0"/>
          <w:marBottom w:val="0"/>
          <w:divBdr>
            <w:top w:val="none" w:sz="0" w:space="0" w:color="auto"/>
            <w:left w:val="none" w:sz="0" w:space="0" w:color="auto"/>
            <w:bottom w:val="none" w:sz="0" w:space="0" w:color="auto"/>
            <w:right w:val="none" w:sz="0" w:space="0" w:color="auto"/>
          </w:divBdr>
        </w:div>
        <w:div w:id="312878495">
          <w:marLeft w:val="480"/>
          <w:marRight w:val="0"/>
          <w:marTop w:val="0"/>
          <w:marBottom w:val="0"/>
          <w:divBdr>
            <w:top w:val="none" w:sz="0" w:space="0" w:color="auto"/>
            <w:left w:val="none" w:sz="0" w:space="0" w:color="auto"/>
            <w:bottom w:val="none" w:sz="0" w:space="0" w:color="auto"/>
            <w:right w:val="none" w:sz="0" w:space="0" w:color="auto"/>
          </w:divBdr>
        </w:div>
        <w:div w:id="64645431">
          <w:marLeft w:val="480"/>
          <w:marRight w:val="0"/>
          <w:marTop w:val="0"/>
          <w:marBottom w:val="0"/>
          <w:divBdr>
            <w:top w:val="none" w:sz="0" w:space="0" w:color="auto"/>
            <w:left w:val="none" w:sz="0" w:space="0" w:color="auto"/>
            <w:bottom w:val="none" w:sz="0" w:space="0" w:color="auto"/>
            <w:right w:val="none" w:sz="0" w:space="0" w:color="auto"/>
          </w:divBdr>
        </w:div>
        <w:div w:id="436488012">
          <w:marLeft w:val="480"/>
          <w:marRight w:val="0"/>
          <w:marTop w:val="0"/>
          <w:marBottom w:val="0"/>
          <w:divBdr>
            <w:top w:val="none" w:sz="0" w:space="0" w:color="auto"/>
            <w:left w:val="none" w:sz="0" w:space="0" w:color="auto"/>
            <w:bottom w:val="none" w:sz="0" w:space="0" w:color="auto"/>
            <w:right w:val="none" w:sz="0" w:space="0" w:color="auto"/>
          </w:divBdr>
        </w:div>
        <w:div w:id="883180666">
          <w:marLeft w:val="480"/>
          <w:marRight w:val="0"/>
          <w:marTop w:val="0"/>
          <w:marBottom w:val="0"/>
          <w:divBdr>
            <w:top w:val="none" w:sz="0" w:space="0" w:color="auto"/>
            <w:left w:val="none" w:sz="0" w:space="0" w:color="auto"/>
            <w:bottom w:val="none" w:sz="0" w:space="0" w:color="auto"/>
            <w:right w:val="none" w:sz="0" w:space="0" w:color="auto"/>
          </w:divBdr>
        </w:div>
        <w:div w:id="868492180">
          <w:marLeft w:val="480"/>
          <w:marRight w:val="0"/>
          <w:marTop w:val="0"/>
          <w:marBottom w:val="0"/>
          <w:divBdr>
            <w:top w:val="none" w:sz="0" w:space="0" w:color="auto"/>
            <w:left w:val="none" w:sz="0" w:space="0" w:color="auto"/>
            <w:bottom w:val="none" w:sz="0" w:space="0" w:color="auto"/>
            <w:right w:val="none" w:sz="0" w:space="0" w:color="auto"/>
          </w:divBdr>
        </w:div>
        <w:div w:id="1620260324">
          <w:marLeft w:val="480"/>
          <w:marRight w:val="0"/>
          <w:marTop w:val="0"/>
          <w:marBottom w:val="0"/>
          <w:divBdr>
            <w:top w:val="none" w:sz="0" w:space="0" w:color="auto"/>
            <w:left w:val="none" w:sz="0" w:space="0" w:color="auto"/>
            <w:bottom w:val="none" w:sz="0" w:space="0" w:color="auto"/>
            <w:right w:val="none" w:sz="0" w:space="0" w:color="auto"/>
          </w:divBdr>
        </w:div>
        <w:div w:id="1568956691">
          <w:marLeft w:val="480"/>
          <w:marRight w:val="0"/>
          <w:marTop w:val="0"/>
          <w:marBottom w:val="0"/>
          <w:divBdr>
            <w:top w:val="none" w:sz="0" w:space="0" w:color="auto"/>
            <w:left w:val="none" w:sz="0" w:space="0" w:color="auto"/>
            <w:bottom w:val="none" w:sz="0" w:space="0" w:color="auto"/>
            <w:right w:val="none" w:sz="0" w:space="0" w:color="auto"/>
          </w:divBdr>
        </w:div>
        <w:div w:id="1258561531">
          <w:marLeft w:val="480"/>
          <w:marRight w:val="0"/>
          <w:marTop w:val="0"/>
          <w:marBottom w:val="0"/>
          <w:divBdr>
            <w:top w:val="none" w:sz="0" w:space="0" w:color="auto"/>
            <w:left w:val="none" w:sz="0" w:space="0" w:color="auto"/>
            <w:bottom w:val="none" w:sz="0" w:space="0" w:color="auto"/>
            <w:right w:val="none" w:sz="0" w:space="0" w:color="auto"/>
          </w:divBdr>
        </w:div>
        <w:div w:id="2099597677">
          <w:marLeft w:val="480"/>
          <w:marRight w:val="0"/>
          <w:marTop w:val="0"/>
          <w:marBottom w:val="0"/>
          <w:divBdr>
            <w:top w:val="none" w:sz="0" w:space="0" w:color="auto"/>
            <w:left w:val="none" w:sz="0" w:space="0" w:color="auto"/>
            <w:bottom w:val="none" w:sz="0" w:space="0" w:color="auto"/>
            <w:right w:val="none" w:sz="0" w:space="0" w:color="auto"/>
          </w:divBdr>
        </w:div>
        <w:div w:id="1084301043">
          <w:marLeft w:val="480"/>
          <w:marRight w:val="0"/>
          <w:marTop w:val="0"/>
          <w:marBottom w:val="0"/>
          <w:divBdr>
            <w:top w:val="none" w:sz="0" w:space="0" w:color="auto"/>
            <w:left w:val="none" w:sz="0" w:space="0" w:color="auto"/>
            <w:bottom w:val="none" w:sz="0" w:space="0" w:color="auto"/>
            <w:right w:val="none" w:sz="0" w:space="0" w:color="auto"/>
          </w:divBdr>
        </w:div>
        <w:div w:id="527912612">
          <w:marLeft w:val="480"/>
          <w:marRight w:val="0"/>
          <w:marTop w:val="0"/>
          <w:marBottom w:val="0"/>
          <w:divBdr>
            <w:top w:val="none" w:sz="0" w:space="0" w:color="auto"/>
            <w:left w:val="none" w:sz="0" w:space="0" w:color="auto"/>
            <w:bottom w:val="none" w:sz="0" w:space="0" w:color="auto"/>
            <w:right w:val="none" w:sz="0" w:space="0" w:color="auto"/>
          </w:divBdr>
        </w:div>
        <w:div w:id="144905558">
          <w:marLeft w:val="480"/>
          <w:marRight w:val="0"/>
          <w:marTop w:val="0"/>
          <w:marBottom w:val="0"/>
          <w:divBdr>
            <w:top w:val="none" w:sz="0" w:space="0" w:color="auto"/>
            <w:left w:val="none" w:sz="0" w:space="0" w:color="auto"/>
            <w:bottom w:val="none" w:sz="0" w:space="0" w:color="auto"/>
            <w:right w:val="none" w:sz="0" w:space="0" w:color="auto"/>
          </w:divBdr>
        </w:div>
        <w:div w:id="1252934579">
          <w:marLeft w:val="480"/>
          <w:marRight w:val="0"/>
          <w:marTop w:val="0"/>
          <w:marBottom w:val="0"/>
          <w:divBdr>
            <w:top w:val="none" w:sz="0" w:space="0" w:color="auto"/>
            <w:left w:val="none" w:sz="0" w:space="0" w:color="auto"/>
            <w:bottom w:val="none" w:sz="0" w:space="0" w:color="auto"/>
            <w:right w:val="none" w:sz="0" w:space="0" w:color="auto"/>
          </w:divBdr>
        </w:div>
        <w:div w:id="1809474900">
          <w:marLeft w:val="480"/>
          <w:marRight w:val="0"/>
          <w:marTop w:val="0"/>
          <w:marBottom w:val="0"/>
          <w:divBdr>
            <w:top w:val="none" w:sz="0" w:space="0" w:color="auto"/>
            <w:left w:val="none" w:sz="0" w:space="0" w:color="auto"/>
            <w:bottom w:val="none" w:sz="0" w:space="0" w:color="auto"/>
            <w:right w:val="none" w:sz="0" w:space="0" w:color="auto"/>
          </w:divBdr>
        </w:div>
        <w:div w:id="1986229625">
          <w:marLeft w:val="480"/>
          <w:marRight w:val="0"/>
          <w:marTop w:val="0"/>
          <w:marBottom w:val="0"/>
          <w:divBdr>
            <w:top w:val="none" w:sz="0" w:space="0" w:color="auto"/>
            <w:left w:val="none" w:sz="0" w:space="0" w:color="auto"/>
            <w:bottom w:val="none" w:sz="0" w:space="0" w:color="auto"/>
            <w:right w:val="none" w:sz="0" w:space="0" w:color="auto"/>
          </w:divBdr>
        </w:div>
        <w:div w:id="2101414139">
          <w:marLeft w:val="480"/>
          <w:marRight w:val="0"/>
          <w:marTop w:val="0"/>
          <w:marBottom w:val="0"/>
          <w:divBdr>
            <w:top w:val="none" w:sz="0" w:space="0" w:color="auto"/>
            <w:left w:val="none" w:sz="0" w:space="0" w:color="auto"/>
            <w:bottom w:val="none" w:sz="0" w:space="0" w:color="auto"/>
            <w:right w:val="none" w:sz="0" w:space="0" w:color="auto"/>
          </w:divBdr>
        </w:div>
        <w:div w:id="856848551">
          <w:marLeft w:val="480"/>
          <w:marRight w:val="0"/>
          <w:marTop w:val="0"/>
          <w:marBottom w:val="0"/>
          <w:divBdr>
            <w:top w:val="none" w:sz="0" w:space="0" w:color="auto"/>
            <w:left w:val="none" w:sz="0" w:space="0" w:color="auto"/>
            <w:bottom w:val="none" w:sz="0" w:space="0" w:color="auto"/>
            <w:right w:val="none" w:sz="0" w:space="0" w:color="auto"/>
          </w:divBdr>
        </w:div>
        <w:div w:id="1038967488">
          <w:marLeft w:val="480"/>
          <w:marRight w:val="0"/>
          <w:marTop w:val="0"/>
          <w:marBottom w:val="0"/>
          <w:divBdr>
            <w:top w:val="none" w:sz="0" w:space="0" w:color="auto"/>
            <w:left w:val="none" w:sz="0" w:space="0" w:color="auto"/>
            <w:bottom w:val="none" w:sz="0" w:space="0" w:color="auto"/>
            <w:right w:val="none" w:sz="0" w:space="0" w:color="auto"/>
          </w:divBdr>
        </w:div>
        <w:div w:id="2132286566">
          <w:marLeft w:val="480"/>
          <w:marRight w:val="0"/>
          <w:marTop w:val="0"/>
          <w:marBottom w:val="0"/>
          <w:divBdr>
            <w:top w:val="none" w:sz="0" w:space="0" w:color="auto"/>
            <w:left w:val="none" w:sz="0" w:space="0" w:color="auto"/>
            <w:bottom w:val="none" w:sz="0" w:space="0" w:color="auto"/>
            <w:right w:val="none" w:sz="0" w:space="0" w:color="auto"/>
          </w:divBdr>
        </w:div>
        <w:div w:id="1991401871">
          <w:marLeft w:val="480"/>
          <w:marRight w:val="0"/>
          <w:marTop w:val="0"/>
          <w:marBottom w:val="0"/>
          <w:divBdr>
            <w:top w:val="none" w:sz="0" w:space="0" w:color="auto"/>
            <w:left w:val="none" w:sz="0" w:space="0" w:color="auto"/>
            <w:bottom w:val="none" w:sz="0" w:space="0" w:color="auto"/>
            <w:right w:val="none" w:sz="0" w:space="0" w:color="auto"/>
          </w:divBdr>
        </w:div>
      </w:divsChild>
    </w:div>
    <w:div w:id="214782434">
      <w:bodyDiv w:val="1"/>
      <w:marLeft w:val="0"/>
      <w:marRight w:val="0"/>
      <w:marTop w:val="0"/>
      <w:marBottom w:val="0"/>
      <w:divBdr>
        <w:top w:val="none" w:sz="0" w:space="0" w:color="auto"/>
        <w:left w:val="none" w:sz="0" w:space="0" w:color="auto"/>
        <w:bottom w:val="none" w:sz="0" w:space="0" w:color="auto"/>
        <w:right w:val="none" w:sz="0" w:space="0" w:color="auto"/>
      </w:divBdr>
    </w:div>
    <w:div w:id="219363892">
      <w:bodyDiv w:val="1"/>
      <w:marLeft w:val="0"/>
      <w:marRight w:val="0"/>
      <w:marTop w:val="0"/>
      <w:marBottom w:val="0"/>
      <w:divBdr>
        <w:top w:val="none" w:sz="0" w:space="0" w:color="auto"/>
        <w:left w:val="none" w:sz="0" w:space="0" w:color="auto"/>
        <w:bottom w:val="none" w:sz="0" w:space="0" w:color="auto"/>
        <w:right w:val="none" w:sz="0" w:space="0" w:color="auto"/>
      </w:divBdr>
    </w:div>
    <w:div w:id="223761976">
      <w:bodyDiv w:val="1"/>
      <w:marLeft w:val="0"/>
      <w:marRight w:val="0"/>
      <w:marTop w:val="0"/>
      <w:marBottom w:val="0"/>
      <w:divBdr>
        <w:top w:val="none" w:sz="0" w:space="0" w:color="auto"/>
        <w:left w:val="none" w:sz="0" w:space="0" w:color="auto"/>
        <w:bottom w:val="none" w:sz="0" w:space="0" w:color="auto"/>
        <w:right w:val="none" w:sz="0" w:space="0" w:color="auto"/>
      </w:divBdr>
    </w:div>
    <w:div w:id="248931965">
      <w:bodyDiv w:val="1"/>
      <w:marLeft w:val="0"/>
      <w:marRight w:val="0"/>
      <w:marTop w:val="0"/>
      <w:marBottom w:val="0"/>
      <w:divBdr>
        <w:top w:val="none" w:sz="0" w:space="0" w:color="auto"/>
        <w:left w:val="none" w:sz="0" w:space="0" w:color="auto"/>
        <w:bottom w:val="none" w:sz="0" w:space="0" w:color="auto"/>
        <w:right w:val="none" w:sz="0" w:space="0" w:color="auto"/>
      </w:divBdr>
    </w:div>
    <w:div w:id="255795736">
      <w:bodyDiv w:val="1"/>
      <w:marLeft w:val="0"/>
      <w:marRight w:val="0"/>
      <w:marTop w:val="0"/>
      <w:marBottom w:val="0"/>
      <w:divBdr>
        <w:top w:val="none" w:sz="0" w:space="0" w:color="auto"/>
        <w:left w:val="none" w:sz="0" w:space="0" w:color="auto"/>
        <w:bottom w:val="none" w:sz="0" w:space="0" w:color="auto"/>
        <w:right w:val="none" w:sz="0" w:space="0" w:color="auto"/>
      </w:divBdr>
    </w:div>
    <w:div w:id="255986524">
      <w:bodyDiv w:val="1"/>
      <w:marLeft w:val="0"/>
      <w:marRight w:val="0"/>
      <w:marTop w:val="0"/>
      <w:marBottom w:val="0"/>
      <w:divBdr>
        <w:top w:val="none" w:sz="0" w:space="0" w:color="auto"/>
        <w:left w:val="none" w:sz="0" w:space="0" w:color="auto"/>
        <w:bottom w:val="none" w:sz="0" w:space="0" w:color="auto"/>
        <w:right w:val="none" w:sz="0" w:space="0" w:color="auto"/>
      </w:divBdr>
    </w:div>
    <w:div w:id="257374426">
      <w:bodyDiv w:val="1"/>
      <w:marLeft w:val="0"/>
      <w:marRight w:val="0"/>
      <w:marTop w:val="0"/>
      <w:marBottom w:val="0"/>
      <w:divBdr>
        <w:top w:val="none" w:sz="0" w:space="0" w:color="auto"/>
        <w:left w:val="none" w:sz="0" w:space="0" w:color="auto"/>
        <w:bottom w:val="none" w:sz="0" w:space="0" w:color="auto"/>
        <w:right w:val="none" w:sz="0" w:space="0" w:color="auto"/>
      </w:divBdr>
    </w:div>
    <w:div w:id="266814887">
      <w:bodyDiv w:val="1"/>
      <w:marLeft w:val="0"/>
      <w:marRight w:val="0"/>
      <w:marTop w:val="0"/>
      <w:marBottom w:val="0"/>
      <w:divBdr>
        <w:top w:val="none" w:sz="0" w:space="0" w:color="auto"/>
        <w:left w:val="none" w:sz="0" w:space="0" w:color="auto"/>
        <w:bottom w:val="none" w:sz="0" w:space="0" w:color="auto"/>
        <w:right w:val="none" w:sz="0" w:space="0" w:color="auto"/>
      </w:divBdr>
    </w:div>
    <w:div w:id="270279304">
      <w:bodyDiv w:val="1"/>
      <w:marLeft w:val="0"/>
      <w:marRight w:val="0"/>
      <w:marTop w:val="0"/>
      <w:marBottom w:val="0"/>
      <w:divBdr>
        <w:top w:val="none" w:sz="0" w:space="0" w:color="auto"/>
        <w:left w:val="none" w:sz="0" w:space="0" w:color="auto"/>
        <w:bottom w:val="none" w:sz="0" w:space="0" w:color="auto"/>
        <w:right w:val="none" w:sz="0" w:space="0" w:color="auto"/>
      </w:divBdr>
    </w:div>
    <w:div w:id="271517909">
      <w:bodyDiv w:val="1"/>
      <w:marLeft w:val="0"/>
      <w:marRight w:val="0"/>
      <w:marTop w:val="0"/>
      <w:marBottom w:val="0"/>
      <w:divBdr>
        <w:top w:val="none" w:sz="0" w:space="0" w:color="auto"/>
        <w:left w:val="none" w:sz="0" w:space="0" w:color="auto"/>
        <w:bottom w:val="none" w:sz="0" w:space="0" w:color="auto"/>
        <w:right w:val="none" w:sz="0" w:space="0" w:color="auto"/>
      </w:divBdr>
    </w:div>
    <w:div w:id="272175610">
      <w:bodyDiv w:val="1"/>
      <w:marLeft w:val="0"/>
      <w:marRight w:val="0"/>
      <w:marTop w:val="0"/>
      <w:marBottom w:val="0"/>
      <w:divBdr>
        <w:top w:val="none" w:sz="0" w:space="0" w:color="auto"/>
        <w:left w:val="none" w:sz="0" w:space="0" w:color="auto"/>
        <w:bottom w:val="none" w:sz="0" w:space="0" w:color="auto"/>
        <w:right w:val="none" w:sz="0" w:space="0" w:color="auto"/>
      </w:divBdr>
    </w:div>
    <w:div w:id="277614278">
      <w:bodyDiv w:val="1"/>
      <w:marLeft w:val="0"/>
      <w:marRight w:val="0"/>
      <w:marTop w:val="0"/>
      <w:marBottom w:val="0"/>
      <w:divBdr>
        <w:top w:val="none" w:sz="0" w:space="0" w:color="auto"/>
        <w:left w:val="none" w:sz="0" w:space="0" w:color="auto"/>
        <w:bottom w:val="none" w:sz="0" w:space="0" w:color="auto"/>
        <w:right w:val="none" w:sz="0" w:space="0" w:color="auto"/>
      </w:divBdr>
    </w:div>
    <w:div w:id="278100954">
      <w:bodyDiv w:val="1"/>
      <w:marLeft w:val="0"/>
      <w:marRight w:val="0"/>
      <w:marTop w:val="0"/>
      <w:marBottom w:val="0"/>
      <w:divBdr>
        <w:top w:val="none" w:sz="0" w:space="0" w:color="auto"/>
        <w:left w:val="none" w:sz="0" w:space="0" w:color="auto"/>
        <w:bottom w:val="none" w:sz="0" w:space="0" w:color="auto"/>
        <w:right w:val="none" w:sz="0" w:space="0" w:color="auto"/>
      </w:divBdr>
    </w:div>
    <w:div w:id="281376543">
      <w:bodyDiv w:val="1"/>
      <w:marLeft w:val="0"/>
      <w:marRight w:val="0"/>
      <w:marTop w:val="0"/>
      <w:marBottom w:val="0"/>
      <w:divBdr>
        <w:top w:val="none" w:sz="0" w:space="0" w:color="auto"/>
        <w:left w:val="none" w:sz="0" w:space="0" w:color="auto"/>
        <w:bottom w:val="none" w:sz="0" w:space="0" w:color="auto"/>
        <w:right w:val="none" w:sz="0" w:space="0" w:color="auto"/>
      </w:divBdr>
    </w:div>
    <w:div w:id="302124451">
      <w:bodyDiv w:val="1"/>
      <w:marLeft w:val="0"/>
      <w:marRight w:val="0"/>
      <w:marTop w:val="0"/>
      <w:marBottom w:val="0"/>
      <w:divBdr>
        <w:top w:val="none" w:sz="0" w:space="0" w:color="auto"/>
        <w:left w:val="none" w:sz="0" w:space="0" w:color="auto"/>
        <w:bottom w:val="none" w:sz="0" w:space="0" w:color="auto"/>
        <w:right w:val="none" w:sz="0" w:space="0" w:color="auto"/>
      </w:divBdr>
    </w:div>
    <w:div w:id="302467676">
      <w:bodyDiv w:val="1"/>
      <w:marLeft w:val="0"/>
      <w:marRight w:val="0"/>
      <w:marTop w:val="0"/>
      <w:marBottom w:val="0"/>
      <w:divBdr>
        <w:top w:val="none" w:sz="0" w:space="0" w:color="auto"/>
        <w:left w:val="none" w:sz="0" w:space="0" w:color="auto"/>
        <w:bottom w:val="none" w:sz="0" w:space="0" w:color="auto"/>
        <w:right w:val="none" w:sz="0" w:space="0" w:color="auto"/>
      </w:divBdr>
    </w:div>
    <w:div w:id="329138914">
      <w:bodyDiv w:val="1"/>
      <w:marLeft w:val="0"/>
      <w:marRight w:val="0"/>
      <w:marTop w:val="0"/>
      <w:marBottom w:val="0"/>
      <w:divBdr>
        <w:top w:val="none" w:sz="0" w:space="0" w:color="auto"/>
        <w:left w:val="none" w:sz="0" w:space="0" w:color="auto"/>
        <w:bottom w:val="none" w:sz="0" w:space="0" w:color="auto"/>
        <w:right w:val="none" w:sz="0" w:space="0" w:color="auto"/>
      </w:divBdr>
    </w:div>
    <w:div w:id="356125898">
      <w:bodyDiv w:val="1"/>
      <w:marLeft w:val="0"/>
      <w:marRight w:val="0"/>
      <w:marTop w:val="0"/>
      <w:marBottom w:val="0"/>
      <w:divBdr>
        <w:top w:val="none" w:sz="0" w:space="0" w:color="auto"/>
        <w:left w:val="none" w:sz="0" w:space="0" w:color="auto"/>
        <w:bottom w:val="none" w:sz="0" w:space="0" w:color="auto"/>
        <w:right w:val="none" w:sz="0" w:space="0" w:color="auto"/>
      </w:divBdr>
    </w:div>
    <w:div w:id="364018666">
      <w:bodyDiv w:val="1"/>
      <w:marLeft w:val="0"/>
      <w:marRight w:val="0"/>
      <w:marTop w:val="0"/>
      <w:marBottom w:val="0"/>
      <w:divBdr>
        <w:top w:val="none" w:sz="0" w:space="0" w:color="auto"/>
        <w:left w:val="none" w:sz="0" w:space="0" w:color="auto"/>
        <w:bottom w:val="none" w:sz="0" w:space="0" w:color="auto"/>
        <w:right w:val="none" w:sz="0" w:space="0" w:color="auto"/>
      </w:divBdr>
    </w:div>
    <w:div w:id="372583309">
      <w:bodyDiv w:val="1"/>
      <w:marLeft w:val="0"/>
      <w:marRight w:val="0"/>
      <w:marTop w:val="0"/>
      <w:marBottom w:val="0"/>
      <w:divBdr>
        <w:top w:val="none" w:sz="0" w:space="0" w:color="auto"/>
        <w:left w:val="none" w:sz="0" w:space="0" w:color="auto"/>
        <w:bottom w:val="none" w:sz="0" w:space="0" w:color="auto"/>
        <w:right w:val="none" w:sz="0" w:space="0" w:color="auto"/>
      </w:divBdr>
    </w:div>
    <w:div w:id="380053973">
      <w:bodyDiv w:val="1"/>
      <w:marLeft w:val="0"/>
      <w:marRight w:val="0"/>
      <w:marTop w:val="0"/>
      <w:marBottom w:val="0"/>
      <w:divBdr>
        <w:top w:val="none" w:sz="0" w:space="0" w:color="auto"/>
        <w:left w:val="none" w:sz="0" w:space="0" w:color="auto"/>
        <w:bottom w:val="none" w:sz="0" w:space="0" w:color="auto"/>
        <w:right w:val="none" w:sz="0" w:space="0" w:color="auto"/>
      </w:divBdr>
    </w:div>
    <w:div w:id="381100892">
      <w:bodyDiv w:val="1"/>
      <w:marLeft w:val="0"/>
      <w:marRight w:val="0"/>
      <w:marTop w:val="0"/>
      <w:marBottom w:val="0"/>
      <w:divBdr>
        <w:top w:val="none" w:sz="0" w:space="0" w:color="auto"/>
        <w:left w:val="none" w:sz="0" w:space="0" w:color="auto"/>
        <w:bottom w:val="none" w:sz="0" w:space="0" w:color="auto"/>
        <w:right w:val="none" w:sz="0" w:space="0" w:color="auto"/>
      </w:divBdr>
    </w:div>
    <w:div w:id="382218257">
      <w:bodyDiv w:val="1"/>
      <w:marLeft w:val="0"/>
      <w:marRight w:val="0"/>
      <w:marTop w:val="0"/>
      <w:marBottom w:val="0"/>
      <w:divBdr>
        <w:top w:val="none" w:sz="0" w:space="0" w:color="auto"/>
        <w:left w:val="none" w:sz="0" w:space="0" w:color="auto"/>
        <w:bottom w:val="none" w:sz="0" w:space="0" w:color="auto"/>
        <w:right w:val="none" w:sz="0" w:space="0" w:color="auto"/>
      </w:divBdr>
    </w:div>
    <w:div w:id="389577730">
      <w:bodyDiv w:val="1"/>
      <w:marLeft w:val="0"/>
      <w:marRight w:val="0"/>
      <w:marTop w:val="0"/>
      <w:marBottom w:val="0"/>
      <w:divBdr>
        <w:top w:val="none" w:sz="0" w:space="0" w:color="auto"/>
        <w:left w:val="none" w:sz="0" w:space="0" w:color="auto"/>
        <w:bottom w:val="none" w:sz="0" w:space="0" w:color="auto"/>
        <w:right w:val="none" w:sz="0" w:space="0" w:color="auto"/>
      </w:divBdr>
    </w:div>
    <w:div w:id="391805454">
      <w:bodyDiv w:val="1"/>
      <w:marLeft w:val="0"/>
      <w:marRight w:val="0"/>
      <w:marTop w:val="0"/>
      <w:marBottom w:val="0"/>
      <w:divBdr>
        <w:top w:val="none" w:sz="0" w:space="0" w:color="auto"/>
        <w:left w:val="none" w:sz="0" w:space="0" w:color="auto"/>
        <w:bottom w:val="none" w:sz="0" w:space="0" w:color="auto"/>
        <w:right w:val="none" w:sz="0" w:space="0" w:color="auto"/>
      </w:divBdr>
    </w:div>
    <w:div w:id="396588166">
      <w:bodyDiv w:val="1"/>
      <w:marLeft w:val="0"/>
      <w:marRight w:val="0"/>
      <w:marTop w:val="0"/>
      <w:marBottom w:val="0"/>
      <w:divBdr>
        <w:top w:val="none" w:sz="0" w:space="0" w:color="auto"/>
        <w:left w:val="none" w:sz="0" w:space="0" w:color="auto"/>
        <w:bottom w:val="none" w:sz="0" w:space="0" w:color="auto"/>
        <w:right w:val="none" w:sz="0" w:space="0" w:color="auto"/>
      </w:divBdr>
    </w:div>
    <w:div w:id="407650854">
      <w:bodyDiv w:val="1"/>
      <w:marLeft w:val="0"/>
      <w:marRight w:val="0"/>
      <w:marTop w:val="0"/>
      <w:marBottom w:val="0"/>
      <w:divBdr>
        <w:top w:val="none" w:sz="0" w:space="0" w:color="auto"/>
        <w:left w:val="none" w:sz="0" w:space="0" w:color="auto"/>
        <w:bottom w:val="none" w:sz="0" w:space="0" w:color="auto"/>
        <w:right w:val="none" w:sz="0" w:space="0" w:color="auto"/>
      </w:divBdr>
    </w:div>
    <w:div w:id="418214448">
      <w:bodyDiv w:val="1"/>
      <w:marLeft w:val="0"/>
      <w:marRight w:val="0"/>
      <w:marTop w:val="0"/>
      <w:marBottom w:val="0"/>
      <w:divBdr>
        <w:top w:val="none" w:sz="0" w:space="0" w:color="auto"/>
        <w:left w:val="none" w:sz="0" w:space="0" w:color="auto"/>
        <w:bottom w:val="none" w:sz="0" w:space="0" w:color="auto"/>
        <w:right w:val="none" w:sz="0" w:space="0" w:color="auto"/>
      </w:divBdr>
    </w:div>
    <w:div w:id="434599599">
      <w:bodyDiv w:val="1"/>
      <w:marLeft w:val="0"/>
      <w:marRight w:val="0"/>
      <w:marTop w:val="0"/>
      <w:marBottom w:val="0"/>
      <w:divBdr>
        <w:top w:val="none" w:sz="0" w:space="0" w:color="auto"/>
        <w:left w:val="none" w:sz="0" w:space="0" w:color="auto"/>
        <w:bottom w:val="none" w:sz="0" w:space="0" w:color="auto"/>
        <w:right w:val="none" w:sz="0" w:space="0" w:color="auto"/>
      </w:divBdr>
      <w:divsChild>
        <w:div w:id="732001644">
          <w:marLeft w:val="480"/>
          <w:marRight w:val="0"/>
          <w:marTop w:val="0"/>
          <w:marBottom w:val="0"/>
          <w:divBdr>
            <w:top w:val="none" w:sz="0" w:space="0" w:color="auto"/>
            <w:left w:val="none" w:sz="0" w:space="0" w:color="auto"/>
            <w:bottom w:val="none" w:sz="0" w:space="0" w:color="auto"/>
            <w:right w:val="none" w:sz="0" w:space="0" w:color="auto"/>
          </w:divBdr>
        </w:div>
        <w:div w:id="2146661310">
          <w:marLeft w:val="480"/>
          <w:marRight w:val="0"/>
          <w:marTop w:val="0"/>
          <w:marBottom w:val="0"/>
          <w:divBdr>
            <w:top w:val="none" w:sz="0" w:space="0" w:color="auto"/>
            <w:left w:val="none" w:sz="0" w:space="0" w:color="auto"/>
            <w:bottom w:val="none" w:sz="0" w:space="0" w:color="auto"/>
            <w:right w:val="none" w:sz="0" w:space="0" w:color="auto"/>
          </w:divBdr>
        </w:div>
        <w:div w:id="1585647130">
          <w:marLeft w:val="480"/>
          <w:marRight w:val="0"/>
          <w:marTop w:val="0"/>
          <w:marBottom w:val="0"/>
          <w:divBdr>
            <w:top w:val="none" w:sz="0" w:space="0" w:color="auto"/>
            <w:left w:val="none" w:sz="0" w:space="0" w:color="auto"/>
            <w:bottom w:val="none" w:sz="0" w:space="0" w:color="auto"/>
            <w:right w:val="none" w:sz="0" w:space="0" w:color="auto"/>
          </w:divBdr>
        </w:div>
        <w:div w:id="2008317343">
          <w:marLeft w:val="480"/>
          <w:marRight w:val="0"/>
          <w:marTop w:val="0"/>
          <w:marBottom w:val="0"/>
          <w:divBdr>
            <w:top w:val="none" w:sz="0" w:space="0" w:color="auto"/>
            <w:left w:val="none" w:sz="0" w:space="0" w:color="auto"/>
            <w:bottom w:val="none" w:sz="0" w:space="0" w:color="auto"/>
            <w:right w:val="none" w:sz="0" w:space="0" w:color="auto"/>
          </w:divBdr>
        </w:div>
        <w:div w:id="877623567">
          <w:marLeft w:val="480"/>
          <w:marRight w:val="0"/>
          <w:marTop w:val="0"/>
          <w:marBottom w:val="0"/>
          <w:divBdr>
            <w:top w:val="none" w:sz="0" w:space="0" w:color="auto"/>
            <w:left w:val="none" w:sz="0" w:space="0" w:color="auto"/>
            <w:bottom w:val="none" w:sz="0" w:space="0" w:color="auto"/>
            <w:right w:val="none" w:sz="0" w:space="0" w:color="auto"/>
          </w:divBdr>
        </w:div>
        <w:div w:id="2093357691">
          <w:marLeft w:val="480"/>
          <w:marRight w:val="0"/>
          <w:marTop w:val="0"/>
          <w:marBottom w:val="0"/>
          <w:divBdr>
            <w:top w:val="none" w:sz="0" w:space="0" w:color="auto"/>
            <w:left w:val="none" w:sz="0" w:space="0" w:color="auto"/>
            <w:bottom w:val="none" w:sz="0" w:space="0" w:color="auto"/>
            <w:right w:val="none" w:sz="0" w:space="0" w:color="auto"/>
          </w:divBdr>
        </w:div>
        <w:div w:id="24907517">
          <w:marLeft w:val="480"/>
          <w:marRight w:val="0"/>
          <w:marTop w:val="0"/>
          <w:marBottom w:val="0"/>
          <w:divBdr>
            <w:top w:val="none" w:sz="0" w:space="0" w:color="auto"/>
            <w:left w:val="none" w:sz="0" w:space="0" w:color="auto"/>
            <w:bottom w:val="none" w:sz="0" w:space="0" w:color="auto"/>
            <w:right w:val="none" w:sz="0" w:space="0" w:color="auto"/>
          </w:divBdr>
        </w:div>
        <w:div w:id="1780878640">
          <w:marLeft w:val="480"/>
          <w:marRight w:val="0"/>
          <w:marTop w:val="0"/>
          <w:marBottom w:val="0"/>
          <w:divBdr>
            <w:top w:val="none" w:sz="0" w:space="0" w:color="auto"/>
            <w:left w:val="none" w:sz="0" w:space="0" w:color="auto"/>
            <w:bottom w:val="none" w:sz="0" w:space="0" w:color="auto"/>
            <w:right w:val="none" w:sz="0" w:space="0" w:color="auto"/>
          </w:divBdr>
        </w:div>
        <w:div w:id="855920689">
          <w:marLeft w:val="480"/>
          <w:marRight w:val="0"/>
          <w:marTop w:val="0"/>
          <w:marBottom w:val="0"/>
          <w:divBdr>
            <w:top w:val="none" w:sz="0" w:space="0" w:color="auto"/>
            <w:left w:val="none" w:sz="0" w:space="0" w:color="auto"/>
            <w:bottom w:val="none" w:sz="0" w:space="0" w:color="auto"/>
            <w:right w:val="none" w:sz="0" w:space="0" w:color="auto"/>
          </w:divBdr>
        </w:div>
        <w:div w:id="723529698">
          <w:marLeft w:val="480"/>
          <w:marRight w:val="0"/>
          <w:marTop w:val="0"/>
          <w:marBottom w:val="0"/>
          <w:divBdr>
            <w:top w:val="none" w:sz="0" w:space="0" w:color="auto"/>
            <w:left w:val="none" w:sz="0" w:space="0" w:color="auto"/>
            <w:bottom w:val="none" w:sz="0" w:space="0" w:color="auto"/>
            <w:right w:val="none" w:sz="0" w:space="0" w:color="auto"/>
          </w:divBdr>
        </w:div>
        <w:div w:id="399524180">
          <w:marLeft w:val="480"/>
          <w:marRight w:val="0"/>
          <w:marTop w:val="0"/>
          <w:marBottom w:val="0"/>
          <w:divBdr>
            <w:top w:val="none" w:sz="0" w:space="0" w:color="auto"/>
            <w:left w:val="none" w:sz="0" w:space="0" w:color="auto"/>
            <w:bottom w:val="none" w:sz="0" w:space="0" w:color="auto"/>
            <w:right w:val="none" w:sz="0" w:space="0" w:color="auto"/>
          </w:divBdr>
        </w:div>
        <w:div w:id="1584215584">
          <w:marLeft w:val="480"/>
          <w:marRight w:val="0"/>
          <w:marTop w:val="0"/>
          <w:marBottom w:val="0"/>
          <w:divBdr>
            <w:top w:val="none" w:sz="0" w:space="0" w:color="auto"/>
            <w:left w:val="none" w:sz="0" w:space="0" w:color="auto"/>
            <w:bottom w:val="none" w:sz="0" w:space="0" w:color="auto"/>
            <w:right w:val="none" w:sz="0" w:space="0" w:color="auto"/>
          </w:divBdr>
        </w:div>
        <w:div w:id="724986041">
          <w:marLeft w:val="480"/>
          <w:marRight w:val="0"/>
          <w:marTop w:val="0"/>
          <w:marBottom w:val="0"/>
          <w:divBdr>
            <w:top w:val="none" w:sz="0" w:space="0" w:color="auto"/>
            <w:left w:val="none" w:sz="0" w:space="0" w:color="auto"/>
            <w:bottom w:val="none" w:sz="0" w:space="0" w:color="auto"/>
            <w:right w:val="none" w:sz="0" w:space="0" w:color="auto"/>
          </w:divBdr>
        </w:div>
        <w:div w:id="1451699796">
          <w:marLeft w:val="480"/>
          <w:marRight w:val="0"/>
          <w:marTop w:val="0"/>
          <w:marBottom w:val="0"/>
          <w:divBdr>
            <w:top w:val="none" w:sz="0" w:space="0" w:color="auto"/>
            <w:left w:val="none" w:sz="0" w:space="0" w:color="auto"/>
            <w:bottom w:val="none" w:sz="0" w:space="0" w:color="auto"/>
            <w:right w:val="none" w:sz="0" w:space="0" w:color="auto"/>
          </w:divBdr>
        </w:div>
        <w:div w:id="2079479614">
          <w:marLeft w:val="480"/>
          <w:marRight w:val="0"/>
          <w:marTop w:val="0"/>
          <w:marBottom w:val="0"/>
          <w:divBdr>
            <w:top w:val="none" w:sz="0" w:space="0" w:color="auto"/>
            <w:left w:val="none" w:sz="0" w:space="0" w:color="auto"/>
            <w:bottom w:val="none" w:sz="0" w:space="0" w:color="auto"/>
            <w:right w:val="none" w:sz="0" w:space="0" w:color="auto"/>
          </w:divBdr>
        </w:div>
        <w:div w:id="728722061">
          <w:marLeft w:val="480"/>
          <w:marRight w:val="0"/>
          <w:marTop w:val="0"/>
          <w:marBottom w:val="0"/>
          <w:divBdr>
            <w:top w:val="none" w:sz="0" w:space="0" w:color="auto"/>
            <w:left w:val="none" w:sz="0" w:space="0" w:color="auto"/>
            <w:bottom w:val="none" w:sz="0" w:space="0" w:color="auto"/>
            <w:right w:val="none" w:sz="0" w:space="0" w:color="auto"/>
          </w:divBdr>
        </w:div>
        <w:div w:id="647511359">
          <w:marLeft w:val="480"/>
          <w:marRight w:val="0"/>
          <w:marTop w:val="0"/>
          <w:marBottom w:val="0"/>
          <w:divBdr>
            <w:top w:val="none" w:sz="0" w:space="0" w:color="auto"/>
            <w:left w:val="none" w:sz="0" w:space="0" w:color="auto"/>
            <w:bottom w:val="none" w:sz="0" w:space="0" w:color="auto"/>
            <w:right w:val="none" w:sz="0" w:space="0" w:color="auto"/>
          </w:divBdr>
        </w:div>
        <w:div w:id="24794608">
          <w:marLeft w:val="480"/>
          <w:marRight w:val="0"/>
          <w:marTop w:val="0"/>
          <w:marBottom w:val="0"/>
          <w:divBdr>
            <w:top w:val="none" w:sz="0" w:space="0" w:color="auto"/>
            <w:left w:val="none" w:sz="0" w:space="0" w:color="auto"/>
            <w:bottom w:val="none" w:sz="0" w:space="0" w:color="auto"/>
            <w:right w:val="none" w:sz="0" w:space="0" w:color="auto"/>
          </w:divBdr>
        </w:div>
        <w:div w:id="76948815">
          <w:marLeft w:val="480"/>
          <w:marRight w:val="0"/>
          <w:marTop w:val="0"/>
          <w:marBottom w:val="0"/>
          <w:divBdr>
            <w:top w:val="none" w:sz="0" w:space="0" w:color="auto"/>
            <w:left w:val="none" w:sz="0" w:space="0" w:color="auto"/>
            <w:bottom w:val="none" w:sz="0" w:space="0" w:color="auto"/>
            <w:right w:val="none" w:sz="0" w:space="0" w:color="auto"/>
          </w:divBdr>
        </w:div>
        <w:div w:id="1858041274">
          <w:marLeft w:val="480"/>
          <w:marRight w:val="0"/>
          <w:marTop w:val="0"/>
          <w:marBottom w:val="0"/>
          <w:divBdr>
            <w:top w:val="none" w:sz="0" w:space="0" w:color="auto"/>
            <w:left w:val="none" w:sz="0" w:space="0" w:color="auto"/>
            <w:bottom w:val="none" w:sz="0" w:space="0" w:color="auto"/>
            <w:right w:val="none" w:sz="0" w:space="0" w:color="auto"/>
          </w:divBdr>
        </w:div>
        <w:div w:id="767390037">
          <w:marLeft w:val="480"/>
          <w:marRight w:val="0"/>
          <w:marTop w:val="0"/>
          <w:marBottom w:val="0"/>
          <w:divBdr>
            <w:top w:val="none" w:sz="0" w:space="0" w:color="auto"/>
            <w:left w:val="none" w:sz="0" w:space="0" w:color="auto"/>
            <w:bottom w:val="none" w:sz="0" w:space="0" w:color="auto"/>
            <w:right w:val="none" w:sz="0" w:space="0" w:color="auto"/>
          </w:divBdr>
        </w:div>
        <w:div w:id="1054736944">
          <w:marLeft w:val="480"/>
          <w:marRight w:val="0"/>
          <w:marTop w:val="0"/>
          <w:marBottom w:val="0"/>
          <w:divBdr>
            <w:top w:val="none" w:sz="0" w:space="0" w:color="auto"/>
            <w:left w:val="none" w:sz="0" w:space="0" w:color="auto"/>
            <w:bottom w:val="none" w:sz="0" w:space="0" w:color="auto"/>
            <w:right w:val="none" w:sz="0" w:space="0" w:color="auto"/>
          </w:divBdr>
        </w:div>
        <w:div w:id="388726770">
          <w:marLeft w:val="480"/>
          <w:marRight w:val="0"/>
          <w:marTop w:val="0"/>
          <w:marBottom w:val="0"/>
          <w:divBdr>
            <w:top w:val="none" w:sz="0" w:space="0" w:color="auto"/>
            <w:left w:val="none" w:sz="0" w:space="0" w:color="auto"/>
            <w:bottom w:val="none" w:sz="0" w:space="0" w:color="auto"/>
            <w:right w:val="none" w:sz="0" w:space="0" w:color="auto"/>
          </w:divBdr>
        </w:div>
        <w:div w:id="1566839675">
          <w:marLeft w:val="480"/>
          <w:marRight w:val="0"/>
          <w:marTop w:val="0"/>
          <w:marBottom w:val="0"/>
          <w:divBdr>
            <w:top w:val="none" w:sz="0" w:space="0" w:color="auto"/>
            <w:left w:val="none" w:sz="0" w:space="0" w:color="auto"/>
            <w:bottom w:val="none" w:sz="0" w:space="0" w:color="auto"/>
            <w:right w:val="none" w:sz="0" w:space="0" w:color="auto"/>
          </w:divBdr>
        </w:div>
        <w:div w:id="1981571853">
          <w:marLeft w:val="480"/>
          <w:marRight w:val="0"/>
          <w:marTop w:val="0"/>
          <w:marBottom w:val="0"/>
          <w:divBdr>
            <w:top w:val="none" w:sz="0" w:space="0" w:color="auto"/>
            <w:left w:val="none" w:sz="0" w:space="0" w:color="auto"/>
            <w:bottom w:val="none" w:sz="0" w:space="0" w:color="auto"/>
            <w:right w:val="none" w:sz="0" w:space="0" w:color="auto"/>
          </w:divBdr>
        </w:div>
        <w:div w:id="521672851">
          <w:marLeft w:val="480"/>
          <w:marRight w:val="0"/>
          <w:marTop w:val="0"/>
          <w:marBottom w:val="0"/>
          <w:divBdr>
            <w:top w:val="none" w:sz="0" w:space="0" w:color="auto"/>
            <w:left w:val="none" w:sz="0" w:space="0" w:color="auto"/>
            <w:bottom w:val="none" w:sz="0" w:space="0" w:color="auto"/>
            <w:right w:val="none" w:sz="0" w:space="0" w:color="auto"/>
          </w:divBdr>
        </w:div>
        <w:div w:id="1509757205">
          <w:marLeft w:val="480"/>
          <w:marRight w:val="0"/>
          <w:marTop w:val="0"/>
          <w:marBottom w:val="0"/>
          <w:divBdr>
            <w:top w:val="none" w:sz="0" w:space="0" w:color="auto"/>
            <w:left w:val="none" w:sz="0" w:space="0" w:color="auto"/>
            <w:bottom w:val="none" w:sz="0" w:space="0" w:color="auto"/>
            <w:right w:val="none" w:sz="0" w:space="0" w:color="auto"/>
          </w:divBdr>
        </w:div>
        <w:div w:id="1101686287">
          <w:marLeft w:val="480"/>
          <w:marRight w:val="0"/>
          <w:marTop w:val="0"/>
          <w:marBottom w:val="0"/>
          <w:divBdr>
            <w:top w:val="none" w:sz="0" w:space="0" w:color="auto"/>
            <w:left w:val="none" w:sz="0" w:space="0" w:color="auto"/>
            <w:bottom w:val="none" w:sz="0" w:space="0" w:color="auto"/>
            <w:right w:val="none" w:sz="0" w:space="0" w:color="auto"/>
          </w:divBdr>
        </w:div>
        <w:div w:id="1405879578">
          <w:marLeft w:val="480"/>
          <w:marRight w:val="0"/>
          <w:marTop w:val="0"/>
          <w:marBottom w:val="0"/>
          <w:divBdr>
            <w:top w:val="none" w:sz="0" w:space="0" w:color="auto"/>
            <w:left w:val="none" w:sz="0" w:space="0" w:color="auto"/>
            <w:bottom w:val="none" w:sz="0" w:space="0" w:color="auto"/>
            <w:right w:val="none" w:sz="0" w:space="0" w:color="auto"/>
          </w:divBdr>
        </w:div>
        <w:div w:id="1600481539">
          <w:marLeft w:val="480"/>
          <w:marRight w:val="0"/>
          <w:marTop w:val="0"/>
          <w:marBottom w:val="0"/>
          <w:divBdr>
            <w:top w:val="none" w:sz="0" w:space="0" w:color="auto"/>
            <w:left w:val="none" w:sz="0" w:space="0" w:color="auto"/>
            <w:bottom w:val="none" w:sz="0" w:space="0" w:color="auto"/>
            <w:right w:val="none" w:sz="0" w:space="0" w:color="auto"/>
          </w:divBdr>
        </w:div>
        <w:div w:id="475880559">
          <w:marLeft w:val="480"/>
          <w:marRight w:val="0"/>
          <w:marTop w:val="0"/>
          <w:marBottom w:val="0"/>
          <w:divBdr>
            <w:top w:val="none" w:sz="0" w:space="0" w:color="auto"/>
            <w:left w:val="none" w:sz="0" w:space="0" w:color="auto"/>
            <w:bottom w:val="none" w:sz="0" w:space="0" w:color="auto"/>
            <w:right w:val="none" w:sz="0" w:space="0" w:color="auto"/>
          </w:divBdr>
        </w:div>
        <w:div w:id="1965234031">
          <w:marLeft w:val="480"/>
          <w:marRight w:val="0"/>
          <w:marTop w:val="0"/>
          <w:marBottom w:val="0"/>
          <w:divBdr>
            <w:top w:val="none" w:sz="0" w:space="0" w:color="auto"/>
            <w:left w:val="none" w:sz="0" w:space="0" w:color="auto"/>
            <w:bottom w:val="none" w:sz="0" w:space="0" w:color="auto"/>
            <w:right w:val="none" w:sz="0" w:space="0" w:color="auto"/>
          </w:divBdr>
        </w:div>
        <w:div w:id="612057581">
          <w:marLeft w:val="480"/>
          <w:marRight w:val="0"/>
          <w:marTop w:val="0"/>
          <w:marBottom w:val="0"/>
          <w:divBdr>
            <w:top w:val="none" w:sz="0" w:space="0" w:color="auto"/>
            <w:left w:val="none" w:sz="0" w:space="0" w:color="auto"/>
            <w:bottom w:val="none" w:sz="0" w:space="0" w:color="auto"/>
            <w:right w:val="none" w:sz="0" w:space="0" w:color="auto"/>
          </w:divBdr>
        </w:div>
        <w:div w:id="735589975">
          <w:marLeft w:val="480"/>
          <w:marRight w:val="0"/>
          <w:marTop w:val="0"/>
          <w:marBottom w:val="0"/>
          <w:divBdr>
            <w:top w:val="none" w:sz="0" w:space="0" w:color="auto"/>
            <w:left w:val="none" w:sz="0" w:space="0" w:color="auto"/>
            <w:bottom w:val="none" w:sz="0" w:space="0" w:color="auto"/>
            <w:right w:val="none" w:sz="0" w:space="0" w:color="auto"/>
          </w:divBdr>
        </w:div>
        <w:div w:id="831411852">
          <w:marLeft w:val="480"/>
          <w:marRight w:val="0"/>
          <w:marTop w:val="0"/>
          <w:marBottom w:val="0"/>
          <w:divBdr>
            <w:top w:val="none" w:sz="0" w:space="0" w:color="auto"/>
            <w:left w:val="none" w:sz="0" w:space="0" w:color="auto"/>
            <w:bottom w:val="none" w:sz="0" w:space="0" w:color="auto"/>
            <w:right w:val="none" w:sz="0" w:space="0" w:color="auto"/>
          </w:divBdr>
        </w:div>
        <w:div w:id="1760831362">
          <w:marLeft w:val="480"/>
          <w:marRight w:val="0"/>
          <w:marTop w:val="0"/>
          <w:marBottom w:val="0"/>
          <w:divBdr>
            <w:top w:val="none" w:sz="0" w:space="0" w:color="auto"/>
            <w:left w:val="none" w:sz="0" w:space="0" w:color="auto"/>
            <w:bottom w:val="none" w:sz="0" w:space="0" w:color="auto"/>
            <w:right w:val="none" w:sz="0" w:space="0" w:color="auto"/>
          </w:divBdr>
        </w:div>
        <w:div w:id="294800442">
          <w:marLeft w:val="480"/>
          <w:marRight w:val="0"/>
          <w:marTop w:val="0"/>
          <w:marBottom w:val="0"/>
          <w:divBdr>
            <w:top w:val="none" w:sz="0" w:space="0" w:color="auto"/>
            <w:left w:val="none" w:sz="0" w:space="0" w:color="auto"/>
            <w:bottom w:val="none" w:sz="0" w:space="0" w:color="auto"/>
            <w:right w:val="none" w:sz="0" w:space="0" w:color="auto"/>
          </w:divBdr>
        </w:div>
        <w:div w:id="876430556">
          <w:marLeft w:val="480"/>
          <w:marRight w:val="0"/>
          <w:marTop w:val="0"/>
          <w:marBottom w:val="0"/>
          <w:divBdr>
            <w:top w:val="none" w:sz="0" w:space="0" w:color="auto"/>
            <w:left w:val="none" w:sz="0" w:space="0" w:color="auto"/>
            <w:bottom w:val="none" w:sz="0" w:space="0" w:color="auto"/>
            <w:right w:val="none" w:sz="0" w:space="0" w:color="auto"/>
          </w:divBdr>
        </w:div>
        <w:div w:id="1640115646">
          <w:marLeft w:val="480"/>
          <w:marRight w:val="0"/>
          <w:marTop w:val="0"/>
          <w:marBottom w:val="0"/>
          <w:divBdr>
            <w:top w:val="none" w:sz="0" w:space="0" w:color="auto"/>
            <w:left w:val="none" w:sz="0" w:space="0" w:color="auto"/>
            <w:bottom w:val="none" w:sz="0" w:space="0" w:color="auto"/>
            <w:right w:val="none" w:sz="0" w:space="0" w:color="auto"/>
          </w:divBdr>
        </w:div>
        <w:div w:id="996226987">
          <w:marLeft w:val="480"/>
          <w:marRight w:val="0"/>
          <w:marTop w:val="0"/>
          <w:marBottom w:val="0"/>
          <w:divBdr>
            <w:top w:val="none" w:sz="0" w:space="0" w:color="auto"/>
            <w:left w:val="none" w:sz="0" w:space="0" w:color="auto"/>
            <w:bottom w:val="none" w:sz="0" w:space="0" w:color="auto"/>
            <w:right w:val="none" w:sz="0" w:space="0" w:color="auto"/>
          </w:divBdr>
        </w:div>
        <w:div w:id="219561292">
          <w:marLeft w:val="480"/>
          <w:marRight w:val="0"/>
          <w:marTop w:val="0"/>
          <w:marBottom w:val="0"/>
          <w:divBdr>
            <w:top w:val="none" w:sz="0" w:space="0" w:color="auto"/>
            <w:left w:val="none" w:sz="0" w:space="0" w:color="auto"/>
            <w:bottom w:val="none" w:sz="0" w:space="0" w:color="auto"/>
            <w:right w:val="none" w:sz="0" w:space="0" w:color="auto"/>
          </w:divBdr>
        </w:div>
        <w:div w:id="894240706">
          <w:marLeft w:val="480"/>
          <w:marRight w:val="0"/>
          <w:marTop w:val="0"/>
          <w:marBottom w:val="0"/>
          <w:divBdr>
            <w:top w:val="none" w:sz="0" w:space="0" w:color="auto"/>
            <w:left w:val="none" w:sz="0" w:space="0" w:color="auto"/>
            <w:bottom w:val="none" w:sz="0" w:space="0" w:color="auto"/>
            <w:right w:val="none" w:sz="0" w:space="0" w:color="auto"/>
          </w:divBdr>
        </w:div>
        <w:div w:id="1567835262">
          <w:marLeft w:val="480"/>
          <w:marRight w:val="0"/>
          <w:marTop w:val="0"/>
          <w:marBottom w:val="0"/>
          <w:divBdr>
            <w:top w:val="none" w:sz="0" w:space="0" w:color="auto"/>
            <w:left w:val="none" w:sz="0" w:space="0" w:color="auto"/>
            <w:bottom w:val="none" w:sz="0" w:space="0" w:color="auto"/>
            <w:right w:val="none" w:sz="0" w:space="0" w:color="auto"/>
          </w:divBdr>
        </w:div>
        <w:div w:id="216401772">
          <w:marLeft w:val="480"/>
          <w:marRight w:val="0"/>
          <w:marTop w:val="0"/>
          <w:marBottom w:val="0"/>
          <w:divBdr>
            <w:top w:val="none" w:sz="0" w:space="0" w:color="auto"/>
            <w:left w:val="none" w:sz="0" w:space="0" w:color="auto"/>
            <w:bottom w:val="none" w:sz="0" w:space="0" w:color="auto"/>
            <w:right w:val="none" w:sz="0" w:space="0" w:color="auto"/>
          </w:divBdr>
        </w:div>
        <w:div w:id="34430579">
          <w:marLeft w:val="480"/>
          <w:marRight w:val="0"/>
          <w:marTop w:val="0"/>
          <w:marBottom w:val="0"/>
          <w:divBdr>
            <w:top w:val="none" w:sz="0" w:space="0" w:color="auto"/>
            <w:left w:val="none" w:sz="0" w:space="0" w:color="auto"/>
            <w:bottom w:val="none" w:sz="0" w:space="0" w:color="auto"/>
            <w:right w:val="none" w:sz="0" w:space="0" w:color="auto"/>
          </w:divBdr>
        </w:div>
        <w:div w:id="1874689425">
          <w:marLeft w:val="480"/>
          <w:marRight w:val="0"/>
          <w:marTop w:val="0"/>
          <w:marBottom w:val="0"/>
          <w:divBdr>
            <w:top w:val="none" w:sz="0" w:space="0" w:color="auto"/>
            <w:left w:val="none" w:sz="0" w:space="0" w:color="auto"/>
            <w:bottom w:val="none" w:sz="0" w:space="0" w:color="auto"/>
            <w:right w:val="none" w:sz="0" w:space="0" w:color="auto"/>
          </w:divBdr>
        </w:div>
        <w:div w:id="1867670317">
          <w:marLeft w:val="480"/>
          <w:marRight w:val="0"/>
          <w:marTop w:val="0"/>
          <w:marBottom w:val="0"/>
          <w:divBdr>
            <w:top w:val="none" w:sz="0" w:space="0" w:color="auto"/>
            <w:left w:val="none" w:sz="0" w:space="0" w:color="auto"/>
            <w:bottom w:val="none" w:sz="0" w:space="0" w:color="auto"/>
            <w:right w:val="none" w:sz="0" w:space="0" w:color="auto"/>
          </w:divBdr>
        </w:div>
        <w:div w:id="251547202">
          <w:marLeft w:val="480"/>
          <w:marRight w:val="0"/>
          <w:marTop w:val="0"/>
          <w:marBottom w:val="0"/>
          <w:divBdr>
            <w:top w:val="none" w:sz="0" w:space="0" w:color="auto"/>
            <w:left w:val="none" w:sz="0" w:space="0" w:color="auto"/>
            <w:bottom w:val="none" w:sz="0" w:space="0" w:color="auto"/>
            <w:right w:val="none" w:sz="0" w:space="0" w:color="auto"/>
          </w:divBdr>
        </w:div>
        <w:div w:id="129590884">
          <w:marLeft w:val="480"/>
          <w:marRight w:val="0"/>
          <w:marTop w:val="0"/>
          <w:marBottom w:val="0"/>
          <w:divBdr>
            <w:top w:val="none" w:sz="0" w:space="0" w:color="auto"/>
            <w:left w:val="none" w:sz="0" w:space="0" w:color="auto"/>
            <w:bottom w:val="none" w:sz="0" w:space="0" w:color="auto"/>
            <w:right w:val="none" w:sz="0" w:space="0" w:color="auto"/>
          </w:divBdr>
        </w:div>
        <w:div w:id="131756943">
          <w:marLeft w:val="480"/>
          <w:marRight w:val="0"/>
          <w:marTop w:val="0"/>
          <w:marBottom w:val="0"/>
          <w:divBdr>
            <w:top w:val="none" w:sz="0" w:space="0" w:color="auto"/>
            <w:left w:val="none" w:sz="0" w:space="0" w:color="auto"/>
            <w:bottom w:val="none" w:sz="0" w:space="0" w:color="auto"/>
            <w:right w:val="none" w:sz="0" w:space="0" w:color="auto"/>
          </w:divBdr>
        </w:div>
        <w:div w:id="49809775">
          <w:marLeft w:val="480"/>
          <w:marRight w:val="0"/>
          <w:marTop w:val="0"/>
          <w:marBottom w:val="0"/>
          <w:divBdr>
            <w:top w:val="none" w:sz="0" w:space="0" w:color="auto"/>
            <w:left w:val="none" w:sz="0" w:space="0" w:color="auto"/>
            <w:bottom w:val="none" w:sz="0" w:space="0" w:color="auto"/>
            <w:right w:val="none" w:sz="0" w:space="0" w:color="auto"/>
          </w:divBdr>
        </w:div>
        <w:div w:id="1178085280">
          <w:marLeft w:val="480"/>
          <w:marRight w:val="0"/>
          <w:marTop w:val="0"/>
          <w:marBottom w:val="0"/>
          <w:divBdr>
            <w:top w:val="none" w:sz="0" w:space="0" w:color="auto"/>
            <w:left w:val="none" w:sz="0" w:space="0" w:color="auto"/>
            <w:bottom w:val="none" w:sz="0" w:space="0" w:color="auto"/>
            <w:right w:val="none" w:sz="0" w:space="0" w:color="auto"/>
          </w:divBdr>
        </w:div>
        <w:div w:id="2125344371">
          <w:marLeft w:val="480"/>
          <w:marRight w:val="0"/>
          <w:marTop w:val="0"/>
          <w:marBottom w:val="0"/>
          <w:divBdr>
            <w:top w:val="none" w:sz="0" w:space="0" w:color="auto"/>
            <w:left w:val="none" w:sz="0" w:space="0" w:color="auto"/>
            <w:bottom w:val="none" w:sz="0" w:space="0" w:color="auto"/>
            <w:right w:val="none" w:sz="0" w:space="0" w:color="auto"/>
          </w:divBdr>
        </w:div>
        <w:div w:id="1861119450">
          <w:marLeft w:val="480"/>
          <w:marRight w:val="0"/>
          <w:marTop w:val="0"/>
          <w:marBottom w:val="0"/>
          <w:divBdr>
            <w:top w:val="none" w:sz="0" w:space="0" w:color="auto"/>
            <w:left w:val="none" w:sz="0" w:space="0" w:color="auto"/>
            <w:bottom w:val="none" w:sz="0" w:space="0" w:color="auto"/>
            <w:right w:val="none" w:sz="0" w:space="0" w:color="auto"/>
          </w:divBdr>
        </w:div>
        <w:div w:id="623077817">
          <w:marLeft w:val="480"/>
          <w:marRight w:val="0"/>
          <w:marTop w:val="0"/>
          <w:marBottom w:val="0"/>
          <w:divBdr>
            <w:top w:val="none" w:sz="0" w:space="0" w:color="auto"/>
            <w:left w:val="none" w:sz="0" w:space="0" w:color="auto"/>
            <w:bottom w:val="none" w:sz="0" w:space="0" w:color="auto"/>
            <w:right w:val="none" w:sz="0" w:space="0" w:color="auto"/>
          </w:divBdr>
        </w:div>
        <w:div w:id="866799365">
          <w:marLeft w:val="480"/>
          <w:marRight w:val="0"/>
          <w:marTop w:val="0"/>
          <w:marBottom w:val="0"/>
          <w:divBdr>
            <w:top w:val="none" w:sz="0" w:space="0" w:color="auto"/>
            <w:left w:val="none" w:sz="0" w:space="0" w:color="auto"/>
            <w:bottom w:val="none" w:sz="0" w:space="0" w:color="auto"/>
            <w:right w:val="none" w:sz="0" w:space="0" w:color="auto"/>
          </w:divBdr>
        </w:div>
        <w:div w:id="781530645">
          <w:marLeft w:val="480"/>
          <w:marRight w:val="0"/>
          <w:marTop w:val="0"/>
          <w:marBottom w:val="0"/>
          <w:divBdr>
            <w:top w:val="none" w:sz="0" w:space="0" w:color="auto"/>
            <w:left w:val="none" w:sz="0" w:space="0" w:color="auto"/>
            <w:bottom w:val="none" w:sz="0" w:space="0" w:color="auto"/>
            <w:right w:val="none" w:sz="0" w:space="0" w:color="auto"/>
          </w:divBdr>
        </w:div>
      </w:divsChild>
    </w:div>
    <w:div w:id="443186337">
      <w:bodyDiv w:val="1"/>
      <w:marLeft w:val="0"/>
      <w:marRight w:val="0"/>
      <w:marTop w:val="0"/>
      <w:marBottom w:val="0"/>
      <w:divBdr>
        <w:top w:val="none" w:sz="0" w:space="0" w:color="auto"/>
        <w:left w:val="none" w:sz="0" w:space="0" w:color="auto"/>
        <w:bottom w:val="none" w:sz="0" w:space="0" w:color="auto"/>
        <w:right w:val="none" w:sz="0" w:space="0" w:color="auto"/>
      </w:divBdr>
    </w:div>
    <w:div w:id="448620693">
      <w:bodyDiv w:val="1"/>
      <w:marLeft w:val="0"/>
      <w:marRight w:val="0"/>
      <w:marTop w:val="0"/>
      <w:marBottom w:val="0"/>
      <w:divBdr>
        <w:top w:val="none" w:sz="0" w:space="0" w:color="auto"/>
        <w:left w:val="none" w:sz="0" w:space="0" w:color="auto"/>
        <w:bottom w:val="none" w:sz="0" w:space="0" w:color="auto"/>
        <w:right w:val="none" w:sz="0" w:space="0" w:color="auto"/>
      </w:divBdr>
      <w:divsChild>
        <w:div w:id="1036196901">
          <w:marLeft w:val="0"/>
          <w:marRight w:val="0"/>
          <w:marTop w:val="0"/>
          <w:marBottom w:val="0"/>
          <w:divBdr>
            <w:top w:val="none" w:sz="0" w:space="0" w:color="auto"/>
            <w:left w:val="none" w:sz="0" w:space="0" w:color="auto"/>
            <w:bottom w:val="none" w:sz="0" w:space="0" w:color="auto"/>
            <w:right w:val="none" w:sz="0" w:space="0" w:color="auto"/>
          </w:divBdr>
        </w:div>
        <w:div w:id="1068040761">
          <w:marLeft w:val="0"/>
          <w:marRight w:val="0"/>
          <w:marTop w:val="0"/>
          <w:marBottom w:val="0"/>
          <w:divBdr>
            <w:top w:val="none" w:sz="0" w:space="0" w:color="auto"/>
            <w:left w:val="none" w:sz="0" w:space="0" w:color="auto"/>
            <w:bottom w:val="none" w:sz="0" w:space="0" w:color="auto"/>
            <w:right w:val="none" w:sz="0" w:space="0" w:color="auto"/>
          </w:divBdr>
        </w:div>
        <w:div w:id="1327707964">
          <w:marLeft w:val="0"/>
          <w:marRight w:val="0"/>
          <w:marTop w:val="0"/>
          <w:marBottom w:val="0"/>
          <w:divBdr>
            <w:top w:val="none" w:sz="0" w:space="0" w:color="auto"/>
            <w:left w:val="none" w:sz="0" w:space="0" w:color="auto"/>
            <w:bottom w:val="none" w:sz="0" w:space="0" w:color="auto"/>
            <w:right w:val="none" w:sz="0" w:space="0" w:color="auto"/>
          </w:divBdr>
        </w:div>
        <w:div w:id="131750333">
          <w:marLeft w:val="0"/>
          <w:marRight w:val="0"/>
          <w:marTop w:val="0"/>
          <w:marBottom w:val="0"/>
          <w:divBdr>
            <w:top w:val="none" w:sz="0" w:space="0" w:color="auto"/>
            <w:left w:val="none" w:sz="0" w:space="0" w:color="auto"/>
            <w:bottom w:val="none" w:sz="0" w:space="0" w:color="auto"/>
            <w:right w:val="none" w:sz="0" w:space="0" w:color="auto"/>
          </w:divBdr>
        </w:div>
        <w:div w:id="1127164248">
          <w:marLeft w:val="0"/>
          <w:marRight w:val="0"/>
          <w:marTop w:val="0"/>
          <w:marBottom w:val="0"/>
          <w:divBdr>
            <w:top w:val="none" w:sz="0" w:space="0" w:color="auto"/>
            <w:left w:val="none" w:sz="0" w:space="0" w:color="auto"/>
            <w:bottom w:val="none" w:sz="0" w:space="0" w:color="auto"/>
            <w:right w:val="none" w:sz="0" w:space="0" w:color="auto"/>
          </w:divBdr>
        </w:div>
        <w:div w:id="662775935">
          <w:marLeft w:val="0"/>
          <w:marRight w:val="0"/>
          <w:marTop w:val="0"/>
          <w:marBottom w:val="0"/>
          <w:divBdr>
            <w:top w:val="none" w:sz="0" w:space="0" w:color="auto"/>
            <w:left w:val="none" w:sz="0" w:space="0" w:color="auto"/>
            <w:bottom w:val="none" w:sz="0" w:space="0" w:color="auto"/>
            <w:right w:val="none" w:sz="0" w:space="0" w:color="auto"/>
          </w:divBdr>
        </w:div>
        <w:div w:id="352343786">
          <w:marLeft w:val="0"/>
          <w:marRight w:val="0"/>
          <w:marTop w:val="0"/>
          <w:marBottom w:val="0"/>
          <w:divBdr>
            <w:top w:val="none" w:sz="0" w:space="0" w:color="auto"/>
            <w:left w:val="none" w:sz="0" w:space="0" w:color="auto"/>
            <w:bottom w:val="none" w:sz="0" w:space="0" w:color="auto"/>
            <w:right w:val="none" w:sz="0" w:space="0" w:color="auto"/>
          </w:divBdr>
        </w:div>
        <w:div w:id="2138209762">
          <w:marLeft w:val="0"/>
          <w:marRight w:val="0"/>
          <w:marTop w:val="0"/>
          <w:marBottom w:val="0"/>
          <w:divBdr>
            <w:top w:val="none" w:sz="0" w:space="0" w:color="auto"/>
            <w:left w:val="none" w:sz="0" w:space="0" w:color="auto"/>
            <w:bottom w:val="none" w:sz="0" w:space="0" w:color="auto"/>
            <w:right w:val="none" w:sz="0" w:space="0" w:color="auto"/>
          </w:divBdr>
        </w:div>
        <w:div w:id="1730348346">
          <w:marLeft w:val="0"/>
          <w:marRight w:val="0"/>
          <w:marTop w:val="0"/>
          <w:marBottom w:val="0"/>
          <w:divBdr>
            <w:top w:val="none" w:sz="0" w:space="0" w:color="auto"/>
            <w:left w:val="none" w:sz="0" w:space="0" w:color="auto"/>
            <w:bottom w:val="none" w:sz="0" w:space="0" w:color="auto"/>
            <w:right w:val="none" w:sz="0" w:space="0" w:color="auto"/>
          </w:divBdr>
        </w:div>
        <w:div w:id="65735392">
          <w:marLeft w:val="0"/>
          <w:marRight w:val="0"/>
          <w:marTop w:val="0"/>
          <w:marBottom w:val="0"/>
          <w:divBdr>
            <w:top w:val="none" w:sz="0" w:space="0" w:color="auto"/>
            <w:left w:val="none" w:sz="0" w:space="0" w:color="auto"/>
            <w:bottom w:val="none" w:sz="0" w:space="0" w:color="auto"/>
            <w:right w:val="none" w:sz="0" w:space="0" w:color="auto"/>
          </w:divBdr>
        </w:div>
        <w:div w:id="900403553">
          <w:marLeft w:val="0"/>
          <w:marRight w:val="0"/>
          <w:marTop w:val="0"/>
          <w:marBottom w:val="0"/>
          <w:divBdr>
            <w:top w:val="none" w:sz="0" w:space="0" w:color="auto"/>
            <w:left w:val="none" w:sz="0" w:space="0" w:color="auto"/>
            <w:bottom w:val="none" w:sz="0" w:space="0" w:color="auto"/>
            <w:right w:val="none" w:sz="0" w:space="0" w:color="auto"/>
          </w:divBdr>
        </w:div>
        <w:div w:id="1294291986">
          <w:marLeft w:val="0"/>
          <w:marRight w:val="0"/>
          <w:marTop w:val="0"/>
          <w:marBottom w:val="0"/>
          <w:divBdr>
            <w:top w:val="none" w:sz="0" w:space="0" w:color="auto"/>
            <w:left w:val="none" w:sz="0" w:space="0" w:color="auto"/>
            <w:bottom w:val="none" w:sz="0" w:space="0" w:color="auto"/>
            <w:right w:val="none" w:sz="0" w:space="0" w:color="auto"/>
          </w:divBdr>
        </w:div>
        <w:div w:id="1467506618">
          <w:marLeft w:val="0"/>
          <w:marRight w:val="0"/>
          <w:marTop w:val="0"/>
          <w:marBottom w:val="0"/>
          <w:divBdr>
            <w:top w:val="none" w:sz="0" w:space="0" w:color="auto"/>
            <w:left w:val="none" w:sz="0" w:space="0" w:color="auto"/>
            <w:bottom w:val="none" w:sz="0" w:space="0" w:color="auto"/>
            <w:right w:val="none" w:sz="0" w:space="0" w:color="auto"/>
          </w:divBdr>
        </w:div>
        <w:div w:id="147720677">
          <w:marLeft w:val="0"/>
          <w:marRight w:val="0"/>
          <w:marTop w:val="0"/>
          <w:marBottom w:val="0"/>
          <w:divBdr>
            <w:top w:val="none" w:sz="0" w:space="0" w:color="auto"/>
            <w:left w:val="none" w:sz="0" w:space="0" w:color="auto"/>
            <w:bottom w:val="none" w:sz="0" w:space="0" w:color="auto"/>
            <w:right w:val="none" w:sz="0" w:space="0" w:color="auto"/>
          </w:divBdr>
        </w:div>
      </w:divsChild>
    </w:div>
    <w:div w:id="451051310">
      <w:bodyDiv w:val="1"/>
      <w:marLeft w:val="0"/>
      <w:marRight w:val="0"/>
      <w:marTop w:val="0"/>
      <w:marBottom w:val="0"/>
      <w:divBdr>
        <w:top w:val="none" w:sz="0" w:space="0" w:color="auto"/>
        <w:left w:val="none" w:sz="0" w:space="0" w:color="auto"/>
        <w:bottom w:val="none" w:sz="0" w:space="0" w:color="auto"/>
        <w:right w:val="none" w:sz="0" w:space="0" w:color="auto"/>
      </w:divBdr>
    </w:div>
    <w:div w:id="458379564">
      <w:bodyDiv w:val="1"/>
      <w:marLeft w:val="0"/>
      <w:marRight w:val="0"/>
      <w:marTop w:val="0"/>
      <w:marBottom w:val="0"/>
      <w:divBdr>
        <w:top w:val="none" w:sz="0" w:space="0" w:color="auto"/>
        <w:left w:val="none" w:sz="0" w:space="0" w:color="auto"/>
        <w:bottom w:val="none" w:sz="0" w:space="0" w:color="auto"/>
        <w:right w:val="none" w:sz="0" w:space="0" w:color="auto"/>
      </w:divBdr>
    </w:div>
    <w:div w:id="484125016">
      <w:bodyDiv w:val="1"/>
      <w:marLeft w:val="0"/>
      <w:marRight w:val="0"/>
      <w:marTop w:val="0"/>
      <w:marBottom w:val="0"/>
      <w:divBdr>
        <w:top w:val="none" w:sz="0" w:space="0" w:color="auto"/>
        <w:left w:val="none" w:sz="0" w:space="0" w:color="auto"/>
        <w:bottom w:val="none" w:sz="0" w:space="0" w:color="auto"/>
        <w:right w:val="none" w:sz="0" w:space="0" w:color="auto"/>
      </w:divBdr>
      <w:divsChild>
        <w:div w:id="434905952">
          <w:marLeft w:val="0"/>
          <w:marRight w:val="0"/>
          <w:marTop w:val="0"/>
          <w:marBottom w:val="0"/>
          <w:divBdr>
            <w:top w:val="none" w:sz="0" w:space="0" w:color="auto"/>
            <w:left w:val="none" w:sz="0" w:space="0" w:color="auto"/>
            <w:bottom w:val="none" w:sz="0" w:space="0" w:color="auto"/>
            <w:right w:val="none" w:sz="0" w:space="0" w:color="auto"/>
          </w:divBdr>
        </w:div>
        <w:div w:id="931352923">
          <w:marLeft w:val="0"/>
          <w:marRight w:val="0"/>
          <w:marTop w:val="0"/>
          <w:marBottom w:val="0"/>
          <w:divBdr>
            <w:top w:val="none" w:sz="0" w:space="0" w:color="auto"/>
            <w:left w:val="none" w:sz="0" w:space="0" w:color="auto"/>
            <w:bottom w:val="none" w:sz="0" w:space="0" w:color="auto"/>
            <w:right w:val="none" w:sz="0" w:space="0" w:color="auto"/>
          </w:divBdr>
        </w:div>
        <w:div w:id="866135924">
          <w:marLeft w:val="0"/>
          <w:marRight w:val="0"/>
          <w:marTop w:val="0"/>
          <w:marBottom w:val="0"/>
          <w:divBdr>
            <w:top w:val="none" w:sz="0" w:space="0" w:color="auto"/>
            <w:left w:val="none" w:sz="0" w:space="0" w:color="auto"/>
            <w:bottom w:val="none" w:sz="0" w:space="0" w:color="auto"/>
            <w:right w:val="none" w:sz="0" w:space="0" w:color="auto"/>
          </w:divBdr>
        </w:div>
        <w:div w:id="400833757">
          <w:marLeft w:val="0"/>
          <w:marRight w:val="0"/>
          <w:marTop w:val="0"/>
          <w:marBottom w:val="0"/>
          <w:divBdr>
            <w:top w:val="none" w:sz="0" w:space="0" w:color="auto"/>
            <w:left w:val="none" w:sz="0" w:space="0" w:color="auto"/>
            <w:bottom w:val="none" w:sz="0" w:space="0" w:color="auto"/>
            <w:right w:val="none" w:sz="0" w:space="0" w:color="auto"/>
          </w:divBdr>
        </w:div>
        <w:div w:id="277421105">
          <w:marLeft w:val="0"/>
          <w:marRight w:val="0"/>
          <w:marTop w:val="0"/>
          <w:marBottom w:val="0"/>
          <w:divBdr>
            <w:top w:val="none" w:sz="0" w:space="0" w:color="auto"/>
            <w:left w:val="none" w:sz="0" w:space="0" w:color="auto"/>
            <w:bottom w:val="none" w:sz="0" w:space="0" w:color="auto"/>
            <w:right w:val="none" w:sz="0" w:space="0" w:color="auto"/>
          </w:divBdr>
        </w:div>
      </w:divsChild>
    </w:div>
    <w:div w:id="488058146">
      <w:bodyDiv w:val="1"/>
      <w:marLeft w:val="0"/>
      <w:marRight w:val="0"/>
      <w:marTop w:val="0"/>
      <w:marBottom w:val="0"/>
      <w:divBdr>
        <w:top w:val="none" w:sz="0" w:space="0" w:color="auto"/>
        <w:left w:val="none" w:sz="0" w:space="0" w:color="auto"/>
        <w:bottom w:val="none" w:sz="0" w:space="0" w:color="auto"/>
        <w:right w:val="none" w:sz="0" w:space="0" w:color="auto"/>
      </w:divBdr>
    </w:div>
    <w:div w:id="488596182">
      <w:bodyDiv w:val="1"/>
      <w:marLeft w:val="0"/>
      <w:marRight w:val="0"/>
      <w:marTop w:val="0"/>
      <w:marBottom w:val="0"/>
      <w:divBdr>
        <w:top w:val="none" w:sz="0" w:space="0" w:color="auto"/>
        <w:left w:val="none" w:sz="0" w:space="0" w:color="auto"/>
        <w:bottom w:val="none" w:sz="0" w:space="0" w:color="auto"/>
        <w:right w:val="none" w:sz="0" w:space="0" w:color="auto"/>
      </w:divBdr>
    </w:div>
    <w:div w:id="503276629">
      <w:bodyDiv w:val="1"/>
      <w:marLeft w:val="0"/>
      <w:marRight w:val="0"/>
      <w:marTop w:val="0"/>
      <w:marBottom w:val="0"/>
      <w:divBdr>
        <w:top w:val="none" w:sz="0" w:space="0" w:color="auto"/>
        <w:left w:val="none" w:sz="0" w:space="0" w:color="auto"/>
        <w:bottom w:val="none" w:sz="0" w:space="0" w:color="auto"/>
        <w:right w:val="none" w:sz="0" w:space="0" w:color="auto"/>
      </w:divBdr>
    </w:div>
    <w:div w:id="507912653">
      <w:bodyDiv w:val="1"/>
      <w:marLeft w:val="0"/>
      <w:marRight w:val="0"/>
      <w:marTop w:val="0"/>
      <w:marBottom w:val="0"/>
      <w:divBdr>
        <w:top w:val="none" w:sz="0" w:space="0" w:color="auto"/>
        <w:left w:val="none" w:sz="0" w:space="0" w:color="auto"/>
        <w:bottom w:val="none" w:sz="0" w:space="0" w:color="auto"/>
        <w:right w:val="none" w:sz="0" w:space="0" w:color="auto"/>
      </w:divBdr>
    </w:div>
    <w:div w:id="520170716">
      <w:bodyDiv w:val="1"/>
      <w:marLeft w:val="0"/>
      <w:marRight w:val="0"/>
      <w:marTop w:val="0"/>
      <w:marBottom w:val="0"/>
      <w:divBdr>
        <w:top w:val="none" w:sz="0" w:space="0" w:color="auto"/>
        <w:left w:val="none" w:sz="0" w:space="0" w:color="auto"/>
        <w:bottom w:val="none" w:sz="0" w:space="0" w:color="auto"/>
        <w:right w:val="none" w:sz="0" w:space="0" w:color="auto"/>
      </w:divBdr>
    </w:div>
    <w:div w:id="521868975">
      <w:bodyDiv w:val="1"/>
      <w:marLeft w:val="0"/>
      <w:marRight w:val="0"/>
      <w:marTop w:val="0"/>
      <w:marBottom w:val="0"/>
      <w:divBdr>
        <w:top w:val="none" w:sz="0" w:space="0" w:color="auto"/>
        <w:left w:val="none" w:sz="0" w:space="0" w:color="auto"/>
        <w:bottom w:val="none" w:sz="0" w:space="0" w:color="auto"/>
        <w:right w:val="none" w:sz="0" w:space="0" w:color="auto"/>
      </w:divBdr>
      <w:divsChild>
        <w:div w:id="62340828">
          <w:marLeft w:val="480"/>
          <w:marRight w:val="0"/>
          <w:marTop w:val="0"/>
          <w:marBottom w:val="0"/>
          <w:divBdr>
            <w:top w:val="none" w:sz="0" w:space="0" w:color="auto"/>
            <w:left w:val="none" w:sz="0" w:space="0" w:color="auto"/>
            <w:bottom w:val="none" w:sz="0" w:space="0" w:color="auto"/>
            <w:right w:val="none" w:sz="0" w:space="0" w:color="auto"/>
          </w:divBdr>
        </w:div>
        <w:div w:id="452209130">
          <w:marLeft w:val="480"/>
          <w:marRight w:val="0"/>
          <w:marTop w:val="0"/>
          <w:marBottom w:val="0"/>
          <w:divBdr>
            <w:top w:val="none" w:sz="0" w:space="0" w:color="auto"/>
            <w:left w:val="none" w:sz="0" w:space="0" w:color="auto"/>
            <w:bottom w:val="none" w:sz="0" w:space="0" w:color="auto"/>
            <w:right w:val="none" w:sz="0" w:space="0" w:color="auto"/>
          </w:divBdr>
        </w:div>
        <w:div w:id="696202680">
          <w:marLeft w:val="480"/>
          <w:marRight w:val="0"/>
          <w:marTop w:val="0"/>
          <w:marBottom w:val="0"/>
          <w:divBdr>
            <w:top w:val="none" w:sz="0" w:space="0" w:color="auto"/>
            <w:left w:val="none" w:sz="0" w:space="0" w:color="auto"/>
            <w:bottom w:val="none" w:sz="0" w:space="0" w:color="auto"/>
            <w:right w:val="none" w:sz="0" w:space="0" w:color="auto"/>
          </w:divBdr>
        </w:div>
        <w:div w:id="65692997">
          <w:marLeft w:val="480"/>
          <w:marRight w:val="0"/>
          <w:marTop w:val="0"/>
          <w:marBottom w:val="0"/>
          <w:divBdr>
            <w:top w:val="none" w:sz="0" w:space="0" w:color="auto"/>
            <w:left w:val="none" w:sz="0" w:space="0" w:color="auto"/>
            <w:bottom w:val="none" w:sz="0" w:space="0" w:color="auto"/>
            <w:right w:val="none" w:sz="0" w:space="0" w:color="auto"/>
          </w:divBdr>
        </w:div>
        <w:div w:id="5982803">
          <w:marLeft w:val="480"/>
          <w:marRight w:val="0"/>
          <w:marTop w:val="0"/>
          <w:marBottom w:val="0"/>
          <w:divBdr>
            <w:top w:val="none" w:sz="0" w:space="0" w:color="auto"/>
            <w:left w:val="none" w:sz="0" w:space="0" w:color="auto"/>
            <w:bottom w:val="none" w:sz="0" w:space="0" w:color="auto"/>
            <w:right w:val="none" w:sz="0" w:space="0" w:color="auto"/>
          </w:divBdr>
        </w:div>
        <w:div w:id="1506750471">
          <w:marLeft w:val="480"/>
          <w:marRight w:val="0"/>
          <w:marTop w:val="0"/>
          <w:marBottom w:val="0"/>
          <w:divBdr>
            <w:top w:val="none" w:sz="0" w:space="0" w:color="auto"/>
            <w:left w:val="none" w:sz="0" w:space="0" w:color="auto"/>
            <w:bottom w:val="none" w:sz="0" w:space="0" w:color="auto"/>
            <w:right w:val="none" w:sz="0" w:space="0" w:color="auto"/>
          </w:divBdr>
        </w:div>
        <w:div w:id="1055085130">
          <w:marLeft w:val="480"/>
          <w:marRight w:val="0"/>
          <w:marTop w:val="0"/>
          <w:marBottom w:val="0"/>
          <w:divBdr>
            <w:top w:val="none" w:sz="0" w:space="0" w:color="auto"/>
            <w:left w:val="none" w:sz="0" w:space="0" w:color="auto"/>
            <w:bottom w:val="none" w:sz="0" w:space="0" w:color="auto"/>
            <w:right w:val="none" w:sz="0" w:space="0" w:color="auto"/>
          </w:divBdr>
        </w:div>
        <w:div w:id="907691525">
          <w:marLeft w:val="480"/>
          <w:marRight w:val="0"/>
          <w:marTop w:val="0"/>
          <w:marBottom w:val="0"/>
          <w:divBdr>
            <w:top w:val="none" w:sz="0" w:space="0" w:color="auto"/>
            <w:left w:val="none" w:sz="0" w:space="0" w:color="auto"/>
            <w:bottom w:val="none" w:sz="0" w:space="0" w:color="auto"/>
            <w:right w:val="none" w:sz="0" w:space="0" w:color="auto"/>
          </w:divBdr>
        </w:div>
        <w:div w:id="931668838">
          <w:marLeft w:val="480"/>
          <w:marRight w:val="0"/>
          <w:marTop w:val="0"/>
          <w:marBottom w:val="0"/>
          <w:divBdr>
            <w:top w:val="none" w:sz="0" w:space="0" w:color="auto"/>
            <w:left w:val="none" w:sz="0" w:space="0" w:color="auto"/>
            <w:bottom w:val="none" w:sz="0" w:space="0" w:color="auto"/>
            <w:right w:val="none" w:sz="0" w:space="0" w:color="auto"/>
          </w:divBdr>
        </w:div>
        <w:div w:id="834227672">
          <w:marLeft w:val="480"/>
          <w:marRight w:val="0"/>
          <w:marTop w:val="0"/>
          <w:marBottom w:val="0"/>
          <w:divBdr>
            <w:top w:val="none" w:sz="0" w:space="0" w:color="auto"/>
            <w:left w:val="none" w:sz="0" w:space="0" w:color="auto"/>
            <w:bottom w:val="none" w:sz="0" w:space="0" w:color="auto"/>
            <w:right w:val="none" w:sz="0" w:space="0" w:color="auto"/>
          </w:divBdr>
        </w:div>
        <w:div w:id="1275793000">
          <w:marLeft w:val="480"/>
          <w:marRight w:val="0"/>
          <w:marTop w:val="0"/>
          <w:marBottom w:val="0"/>
          <w:divBdr>
            <w:top w:val="none" w:sz="0" w:space="0" w:color="auto"/>
            <w:left w:val="none" w:sz="0" w:space="0" w:color="auto"/>
            <w:bottom w:val="none" w:sz="0" w:space="0" w:color="auto"/>
            <w:right w:val="none" w:sz="0" w:space="0" w:color="auto"/>
          </w:divBdr>
        </w:div>
        <w:div w:id="483132381">
          <w:marLeft w:val="480"/>
          <w:marRight w:val="0"/>
          <w:marTop w:val="0"/>
          <w:marBottom w:val="0"/>
          <w:divBdr>
            <w:top w:val="none" w:sz="0" w:space="0" w:color="auto"/>
            <w:left w:val="none" w:sz="0" w:space="0" w:color="auto"/>
            <w:bottom w:val="none" w:sz="0" w:space="0" w:color="auto"/>
            <w:right w:val="none" w:sz="0" w:space="0" w:color="auto"/>
          </w:divBdr>
        </w:div>
        <w:div w:id="693578028">
          <w:marLeft w:val="480"/>
          <w:marRight w:val="0"/>
          <w:marTop w:val="0"/>
          <w:marBottom w:val="0"/>
          <w:divBdr>
            <w:top w:val="none" w:sz="0" w:space="0" w:color="auto"/>
            <w:left w:val="none" w:sz="0" w:space="0" w:color="auto"/>
            <w:bottom w:val="none" w:sz="0" w:space="0" w:color="auto"/>
            <w:right w:val="none" w:sz="0" w:space="0" w:color="auto"/>
          </w:divBdr>
        </w:div>
        <w:div w:id="449513531">
          <w:marLeft w:val="480"/>
          <w:marRight w:val="0"/>
          <w:marTop w:val="0"/>
          <w:marBottom w:val="0"/>
          <w:divBdr>
            <w:top w:val="none" w:sz="0" w:space="0" w:color="auto"/>
            <w:left w:val="none" w:sz="0" w:space="0" w:color="auto"/>
            <w:bottom w:val="none" w:sz="0" w:space="0" w:color="auto"/>
            <w:right w:val="none" w:sz="0" w:space="0" w:color="auto"/>
          </w:divBdr>
        </w:div>
        <w:div w:id="931279235">
          <w:marLeft w:val="480"/>
          <w:marRight w:val="0"/>
          <w:marTop w:val="0"/>
          <w:marBottom w:val="0"/>
          <w:divBdr>
            <w:top w:val="none" w:sz="0" w:space="0" w:color="auto"/>
            <w:left w:val="none" w:sz="0" w:space="0" w:color="auto"/>
            <w:bottom w:val="none" w:sz="0" w:space="0" w:color="auto"/>
            <w:right w:val="none" w:sz="0" w:space="0" w:color="auto"/>
          </w:divBdr>
        </w:div>
        <w:div w:id="979190618">
          <w:marLeft w:val="480"/>
          <w:marRight w:val="0"/>
          <w:marTop w:val="0"/>
          <w:marBottom w:val="0"/>
          <w:divBdr>
            <w:top w:val="none" w:sz="0" w:space="0" w:color="auto"/>
            <w:left w:val="none" w:sz="0" w:space="0" w:color="auto"/>
            <w:bottom w:val="none" w:sz="0" w:space="0" w:color="auto"/>
            <w:right w:val="none" w:sz="0" w:space="0" w:color="auto"/>
          </w:divBdr>
        </w:div>
        <w:div w:id="148519690">
          <w:marLeft w:val="480"/>
          <w:marRight w:val="0"/>
          <w:marTop w:val="0"/>
          <w:marBottom w:val="0"/>
          <w:divBdr>
            <w:top w:val="none" w:sz="0" w:space="0" w:color="auto"/>
            <w:left w:val="none" w:sz="0" w:space="0" w:color="auto"/>
            <w:bottom w:val="none" w:sz="0" w:space="0" w:color="auto"/>
            <w:right w:val="none" w:sz="0" w:space="0" w:color="auto"/>
          </w:divBdr>
        </w:div>
        <w:div w:id="1666930689">
          <w:marLeft w:val="480"/>
          <w:marRight w:val="0"/>
          <w:marTop w:val="0"/>
          <w:marBottom w:val="0"/>
          <w:divBdr>
            <w:top w:val="none" w:sz="0" w:space="0" w:color="auto"/>
            <w:left w:val="none" w:sz="0" w:space="0" w:color="auto"/>
            <w:bottom w:val="none" w:sz="0" w:space="0" w:color="auto"/>
            <w:right w:val="none" w:sz="0" w:space="0" w:color="auto"/>
          </w:divBdr>
        </w:div>
        <w:div w:id="2103330940">
          <w:marLeft w:val="480"/>
          <w:marRight w:val="0"/>
          <w:marTop w:val="0"/>
          <w:marBottom w:val="0"/>
          <w:divBdr>
            <w:top w:val="none" w:sz="0" w:space="0" w:color="auto"/>
            <w:left w:val="none" w:sz="0" w:space="0" w:color="auto"/>
            <w:bottom w:val="none" w:sz="0" w:space="0" w:color="auto"/>
            <w:right w:val="none" w:sz="0" w:space="0" w:color="auto"/>
          </w:divBdr>
        </w:div>
        <w:div w:id="1685739926">
          <w:marLeft w:val="480"/>
          <w:marRight w:val="0"/>
          <w:marTop w:val="0"/>
          <w:marBottom w:val="0"/>
          <w:divBdr>
            <w:top w:val="none" w:sz="0" w:space="0" w:color="auto"/>
            <w:left w:val="none" w:sz="0" w:space="0" w:color="auto"/>
            <w:bottom w:val="none" w:sz="0" w:space="0" w:color="auto"/>
            <w:right w:val="none" w:sz="0" w:space="0" w:color="auto"/>
          </w:divBdr>
        </w:div>
        <w:div w:id="1519854178">
          <w:marLeft w:val="480"/>
          <w:marRight w:val="0"/>
          <w:marTop w:val="0"/>
          <w:marBottom w:val="0"/>
          <w:divBdr>
            <w:top w:val="none" w:sz="0" w:space="0" w:color="auto"/>
            <w:left w:val="none" w:sz="0" w:space="0" w:color="auto"/>
            <w:bottom w:val="none" w:sz="0" w:space="0" w:color="auto"/>
            <w:right w:val="none" w:sz="0" w:space="0" w:color="auto"/>
          </w:divBdr>
        </w:div>
        <w:div w:id="1029405092">
          <w:marLeft w:val="480"/>
          <w:marRight w:val="0"/>
          <w:marTop w:val="0"/>
          <w:marBottom w:val="0"/>
          <w:divBdr>
            <w:top w:val="none" w:sz="0" w:space="0" w:color="auto"/>
            <w:left w:val="none" w:sz="0" w:space="0" w:color="auto"/>
            <w:bottom w:val="none" w:sz="0" w:space="0" w:color="auto"/>
            <w:right w:val="none" w:sz="0" w:space="0" w:color="auto"/>
          </w:divBdr>
        </w:div>
        <w:div w:id="531765473">
          <w:marLeft w:val="480"/>
          <w:marRight w:val="0"/>
          <w:marTop w:val="0"/>
          <w:marBottom w:val="0"/>
          <w:divBdr>
            <w:top w:val="none" w:sz="0" w:space="0" w:color="auto"/>
            <w:left w:val="none" w:sz="0" w:space="0" w:color="auto"/>
            <w:bottom w:val="none" w:sz="0" w:space="0" w:color="auto"/>
            <w:right w:val="none" w:sz="0" w:space="0" w:color="auto"/>
          </w:divBdr>
        </w:div>
        <w:div w:id="2125148528">
          <w:marLeft w:val="480"/>
          <w:marRight w:val="0"/>
          <w:marTop w:val="0"/>
          <w:marBottom w:val="0"/>
          <w:divBdr>
            <w:top w:val="none" w:sz="0" w:space="0" w:color="auto"/>
            <w:left w:val="none" w:sz="0" w:space="0" w:color="auto"/>
            <w:bottom w:val="none" w:sz="0" w:space="0" w:color="auto"/>
            <w:right w:val="none" w:sz="0" w:space="0" w:color="auto"/>
          </w:divBdr>
        </w:div>
        <w:div w:id="875192397">
          <w:marLeft w:val="480"/>
          <w:marRight w:val="0"/>
          <w:marTop w:val="0"/>
          <w:marBottom w:val="0"/>
          <w:divBdr>
            <w:top w:val="none" w:sz="0" w:space="0" w:color="auto"/>
            <w:left w:val="none" w:sz="0" w:space="0" w:color="auto"/>
            <w:bottom w:val="none" w:sz="0" w:space="0" w:color="auto"/>
            <w:right w:val="none" w:sz="0" w:space="0" w:color="auto"/>
          </w:divBdr>
        </w:div>
        <w:div w:id="1052391071">
          <w:marLeft w:val="480"/>
          <w:marRight w:val="0"/>
          <w:marTop w:val="0"/>
          <w:marBottom w:val="0"/>
          <w:divBdr>
            <w:top w:val="none" w:sz="0" w:space="0" w:color="auto"/>
            <w:left w:val="none" w:sz="0" w:space="0" w:color="auto"/>
            <w:bottom w:val="none" w:sz="0" w:space="0" w:color="auto"/>
            <w:right w:val="none" w:sz="0" w:space="0" w:color="auto"/>
          </w:divBdr>
        </w:div>
        <w:div w:id="785349636">
          <w:marLeft w:val="480"/>
          <w:marRight w:val="0"/>
          <w:marTop w:val="0"/>
          <w:marBottom w:val="0"/>
          <w:divBdr>
            <w:top w:val="none" w:sz="0" w:space="0" w:color="auto"/>
            <w:left w:val="none" w:sz="0" w:space="0" w:color="auto"/>
            <w:bottom w:val="none" w:sz="0" w:space="0" w:color="auto"/>
            <w:right w:val="none" w:sz="0" w:space="0" w:color="auto"/>
          </w:divBdr>
        </w:div>
        <w:div w:id="2144763877">
          <w:marLeft w:val="480"/>
          <w:marRight w:val="0"/>
          <w:marTop w:val="0"/>
          <w:marBottom w:val="0"/>
          <w:divBdr>
            <w:top w:val="none" w:sz="0" w:space="0" w:color="auto"/>
            <w:left w:val="none" w:sz="0" w:space="0" w:color="auto"/>
            <w:bottom w:val="none" w:sz="0" w:space="0" w:color="auto"/>
            <w:right w:val="none" w:sz="0" w:space="0" w:color="auto"/>
          </w:divBdr>
        </w:div>
        <w:div w:id="1064764931">
          <w:marLeft w:val="480"/>
          <w:marRight w:val="0"/>
          <w:marTop w:val="0"/>
          <w:marBottom w:val="0"/>
          <w:divBdr>
            <w:top w:val="none" w:sz="0" w:space="0" w:color="auto"/>
            <w:left w:val="none" w:sz="0" w:space="0" w:color="auto"/>
            <w:bottom w:val="none" w:sz="0" w:space="0" w:color="auto"/>
            <w:right w:val="none" w:sz="0" w:space="0" w:color="auto"/>
          </w:divBdr>
        </w:div>
        <w:div w:id="759451894">
          <w:marLeft w:val="480"/>
          <w:marRight w:val="0"/>
          <w:marTop w:val="0"/>
          <w:marBottom w:val="0"/>
          <w:divBdr>
            <w:top w:val="none" w:sz="0" w:space="0" w:color="auto"/>
            <w:left w:val="none" w:sz="0" w:space="0" w:color="auto"/>
            <w:bottom w:val="none" w:sz="0" w:space="0" w:color="auto"/>
            <w:right w:val="none" w:sz="0" w:space="0" w:color="auto"/>
          </w:divBdr>
        </w:div>
        <w:div w:id="1250307079">
          <w:marLeft w:val="480"/>
          <w:marRight w:val="0"/>
          <w:marTop w:val="0"/>
          <w:marBottom w:val="0"/>
          <w:divBdr>
            <w:top w:val="none" w:sz="0" w:space="0" w:color="auto"/>
            <w:left w:val="none" w:sz="0" w:space="0" w:color="auto"/>
            <w:bottom w:val="none" w:sz="0" w:space="0" w:color="auto"/>
            <w:right w:val="none" w:sz="0" w:space="0" w:color="auto"/>
          </w:divBdr>
        </w:div>
        <w:div w:id="1407149045">
          <w:marLeft w:val="480"/>
          <w:marRight w:val="0"/>
          <w:marTop w:val="0"/>
          <w:marBottom w:val="0"/>
          <w:divBdr>
            <w:top w:val="none" w:sz="0" w:space="0" w:color="auto"/>
            <w:left w:val="none" w:sz="0" w:space="0" w:color="auto"/>
            <w:bottom w:val="none" w:sz="0" w:space="0" w:color="auto"/>
            <w:right w:val="none" w:sz="0" w:space="0" w:color="auto"/>
          </w:divBdr>
        </w:div>
        <w:div w:id="356586133">
          <w:marLeft w:val="480"/>
          <w:marRight w:val="0"/>
          <w:marTop w:val="0"/>
          <w:marBottom w:val="0"/>
          <w:divBdr>
            <w:top w:val="none" w:sz="0" w:space="0" w:color="auto"/>
            <w:left w:val="none" w:sz="0" w:space="0" w:color="auto"/>
            <w:bottom w:val="none" w:sz="0" w:space="0" w:color="auto"/>
            <w:right w:val="none" w:sz="0" w:space="0" w:color="auto"/>
          </w:divBdr>
        </w:div>
        <w:div w:id="869338685">
          <w:marLeft w:val="480"/>
          <w:marRight w:val="0"/>
          <w:marTop w:val="0"/>
          <w:marBottom w:val="0"/>
          <w:divBdr>
            <w:top w:val="none" w:sz="0" w:space="0" w:color="auto"/>
            <w:left w:val="none" w:sz="0" w:space="0" w:color="auto"/>
            <w:bottom w:val="none" w:sz="0" w:space="0" w:color="auto"/>
            <w:right w:val="none" w:sz="0" w:space="0" w:color="auto"/>
          </w:divBdr>
        </w:div>
        <w:div w:id="1057898683">
          <w:marLeft w:val="480"/>
          <w:marRight w:val="0"/>
          <w:marTop w:val="0"/>
          <w:marBottom w:val="0"/>
          <w:divBdr>
            <w:top w:val="none" w:sz="0" w:space="0" w:color="auto"/>
            <w:left w:val="none" w:sz="0" w:space="0" w:color="auto"/>
            <w:bottom w:val="none" w:sz="0" w:space="0" w:color="auto"/>
            <w:right w:val="none" w:sz="0" w:space="0" w:color="auto"/>
          </w:divBdr>
        </w:div>
        <w:div w:id="1127311501">
          <w:marLeft w:val="480"/>
          <w:marRight w:val="0"/>
          <w:marTop w:val="0"/>
          <w:marBottom w:val="0"/>
          <w:divBdr>
            <w:top w:val="none" w:sz="0" w:space="0" w:color="auto"/>
            <w:left w:val="none" w:sz="0" w:space="0" w:color="auto"/>
            <w:bottom w:val="none" w:sz="0" w:space="0" w:color="auto"/>
            <w:right w:val="none" w:sz="0" w:space="0" w:color="auto"/>
          </w:divBdr>
        </w:div>
        <w:div w:id="414324436">
          <w:marLeft w:val="480"/>
          <w:marRight w:val="0"/>
          <w:marTop w:val="0"/>
          <w:marBottom w:val="0"/>
          <w:divBdr>
            <w:top w:val="none" w:sz="0" w:space="0" w:color="auto"/>
            <w:left w:val="none" w:sz="0" w:space="0" w:color="auto"/>
            <w:bottom w:val="none" w:sz="0" w:space="0" w:color="auto"/>
            <w:right w:val="none" w:sz="0" w:space="0" w:color="auto"/>
          </w:divBdr>
        </w:div>
        <w:div w:id="2048140559">
          <w:marLeft w:val="480"/>
          <w:marRight w:val="0"/>
          <w:marTop w:val="0"/>
          <w:marBottom w:val="0"/>
          <w:divBdr>
            <w:top w:val="none" w:sz="0" w:space="0" w:color="auto"/>
            <w:left w:val="none" w:sz="0" w:space="0" w:color="auto"/>
            <w:bottom w:val="none" w:sz="0" w:space="0" w:color="auto"/>
            <w:right w:val="none" w:sz="0" w:space="0" w:color="auto"/>
          </w:divBdr>
        </w:div>
        <w:div w:id="1428112691">
          <w:marLeft w:val="480"/>
          <w:marRight w:val="0"/>
          <w:marTop w:val="0"/>
          <w:marBottom w:val="0"/>
          <w:divBdr>
            <w:top w:val="none" w:sz="0" w:space="0" w:color="auto"/>
            <w:left w:val="none" w:sz="0" w:space="0" w:color="auto"/>
            <w:bottom w:val="none" w:sz="0" w:space="0" w:color="auto"/>
            <w:right w:val="none" w:sz="0" w:space="0" w:color="auto"/>
          </w:divBdr>
        </w:div>
        <w:div w:id="936521028">
          <w:marLeft w:val="480"/>
          <w:marRight w:val="0"/>
          <w:marTop w:val="0"/>
          <w:marBottom w:val="0"/>
          <w:divBdr>
            <w:top w:val="none" w:sz="0" w:space="0" w:color="auto"/>
            <w:left w:val="none" w:sz="0" w:space="0" w:color="auto"/>
            <w:bottom w:val="none" w:sz="0" w:space="0" w:color="auto"/>
            <w:right w:val="none" w:sz="0" w:space="0" w:color="auto"/>
          </w:divBdr>
        </w:div>
        <w:div w:id="343748502">
          <w:marLeft w:val="480"/>
          <w:marRight w:val="0"/>
          <w:marTop w:val="0"/>
          <w:marBottom w:val="0"/>
          <w:divBdr>
            <w:top w:val="none" w:sz="0" w:space="0" w:color="auto"/>
            <w:left w:val="none" w:sz="0" w:space="0" w:color="auto"/>
            <w:bottom w:val="none" w:sz="0" w:space="0" w:color="auto"/>
            <w:right w:val="none" w:sz="0" w:space="0" w:color="auto"/>
          </w:divBdr>
        </w:div>
        <w:div w:id="34544605">
          <w:marLeft w:val="480"/>
          <w:marRight w:val="0"/>
          <w:marTop w:val="0"/>
          <w:marBottom w:val="0"/>
          <w:divBdr>
            <w:top w:val="none" w:sz="0" w:space="0" w:color="auto"/>
            <w:left w:val="none" w:sz="0" w:space="0" w:color="auto"/>
            <w:bottom w:val="none" w:sz="0" w:space="0" w:color="auto"/>
            <w:right w:val="none" w:sz="0" w:space="0" w:color="auto"/>
          </w:divBdr>
        </w:div>
        <w:div w:id="749083795">
          <w:marLeft w:val="480"/>
          <w:marRight w:val="0"/>
          <w:marTop w:val="0"/>
          <w:marBottom w:val="0"/>
          <w:divBdr>
            <w:top w:val="none" w:sz="0" w:space="0" w:color="auto"/>
            <w:left w:val="none" w:sz="0" w:space="0" w:color="auto"/>
            <w:bottom w:val="none" w:sz="0" w:space="0" w:color="auto"/>
            <w:right w:val="none" w:sz="0" w:space="0" w:color="auto"/>
          </w:divBdr>
        </w:div>
        <w:div w:id="2049454555">
          <w:marLeft w:val="480"/>
          <w:marRight w:val="0"/>
          <w:marTop w:val="0"/>
          <w:marBottom w:val="0"/>
          <w:divBdr>
            <w:top w:val="none" w:sz="0" w:space="0" w:color="auto"/>
            <w:left w:val="none" w:sz="0" w:space="0" w:color="auto"/>
            <w:bottom w:val="none" w:sz="0" w:space="0" w:color="auto"/>
            <w:right w:val="none" w:sz="0" w:space="0" w:color="auto"/>
          </w:divBdr>
        </w:div>
        <w:div w:id="1246888048">
          <w:marLeft w:val="480"/>
          <w:marRight w:val="0"/>
          <w:marTop w:val="0"/>
          <w:marBottom w:val="0"/>
          <w:divBdr>
            <w:top w:val="none" w:sz="0" w:space="0" w:color="auto"/>
            <w:left w:val="none" w:sz="0" w:space="0" w:color="auto"/>
            <w:bottom w:val="none" w:sz="0" w:space="0" w:color="auto"/>
            <w:right w:val="none" w:sz="0" w:space="0" w:color="auto"/>
          </w:divBdr>
        </w:div>
        <w:div w:id="220141472">
          <w:marLeft w:val="480"/>
          <w:marRight w:val="0"/>
          <w:marTop w:val="0"/>
          <w:marBottom w:val="0"/>
          <w:divBdr>
            <w:top w:val="none" w:sz="0" w:space="0" w:color="auto"/>
            <w:left w:val="none" w:sz="0" w:space="0" w:color="auto"/>
            <w:bottom w:val="none" w:sz="0" w:space="0" w:color="auto"/>
            <w:right w:val="none" w:sz="0" w:space="0" w:color="auto"/>
          </w:divBdr>
        </w:div>
        <w:div w:id="995380253">
          <w:marLeft w:val="480"/>
          <w:marRight w:val="0"/>
          <w:marTop w:val="0"/>
          <w:marBottom w:val="0"/>
          <w:divBdr>
            <w:top w:val="none" w:sz="0" w:space="0" w:color="auto"/>
            <w:left w:val="none" w:sz="0" w:space="0" w:color="auto"/>
            <w:bottom w:val="none" w:sz="0" w:space="0" w:color="auto"/>
            <w:right w:val="none" w:sz="0" w:space="0" w:color="auto"/>
          </w:divBdr>
        </w:div>
        <w:div w:id="1095251598">
          <w:marLeft w:val="480"/>
          <w:marRight w:val="0"/>
          <w:marTop w:val="0"/>
          <w:marBottom w:val="0"/>
          <w:divBdr>
            <w:top w:val="none" w:sz="0" w:space="0" w:color="auto"/>
            <w:left w:val="none" w:sz="0" w:space="0" w:color="auto"/>
            <w:bottom w:val="none" w:sz="0" w:space="0" w:color="auto"/>
            <w:right w:val="none" w:sz="0" w:space="0" w:color="auto"/>
          </w:divBdr>
        </w:div>
        <w:div w:id="1146387683">
          <w:marLeft w:val="480"/>
          <w:marRight w:val="0"/>
          <w:marTop w:val="0"/>
          <w:marBottom w:val="0"/>
          <w:divBdr>
            <w:top w:val="none" w:sz="0" w:space="0" w:color="auto"/>
            <w:left w:val="none" w:sz="0" w:space="0" w:color="auto"/>
            <w:bottom w:val="none" w:sz="0" w:space="0" w:color="auto"/>
            <w:right w:val="none" w:sz="0" w:space="0" w:color="auto"/>
          </w:divBdr>
        </w:div>
        <w:div w:id="422380042">
          <w:marLeft w:val="480"/>
          <w:marRight w:val="0"/>
          <w:marTop w:val="0"/>
          <w:marBottom w:val="0"/>
          <w:divBdr>
            <w:top w:val="none" w:sz="0" w:space="0" w:color="auto"/>
            <w:left w:val="none" w:sz="0" w:space="0" w:color="auto"/>
            <w:bottom w:val="none" w:sz="0" w:space="0" w:color="auto"/>
            <w:right w:val="none" w:sz="0" w:space="0" w:color="auto"/>
          </w:divBdr>
        </w:div>
        <w:div w:id="284624547">
          <w:marLeft w:val="480"/>
          <w:marRight w:val="0"/>
          <w:marTop w:val="0"/>
          <w:marBottom w:val="0"/>
          <w:divBdr>
            <w:top w:val="none" w:sz="0" w:space="0" w:color="auto"/>
            <w:left w:val="none" w:sz="0" w:space="0" w:color="auto"/>
            <w:bottom w:val="none" w:sz="0" w:space="0" w:color="auto"/>
            <w:right w:val="none" w:sz="0" w:space="0" w:color="auto"/>
          </w:divBdr>
        </w:div>
        <w:div w:id="1877501523">
          <w:marLeft w:val="480"/>
          <w:marRight w:val="0"/>
          <w:marTop w:val="0"/>
          <w:marBottom w:val="0"/>
          <w:divBdr>
            <w:top w:val="none" w:sz="0" w:space="0" w:color="auto"/>
            <w:left w:val="none" w:sz="0" w:space="0" w:color="auto"/>
            <w:bottom w:val="none" w:sz="0" w:space="0" w:color="auto"/>
            <w:right w:val="none" w:sz="0" w:space="0" w:color="auto"/>
          </w:divBdr>
        </w:div>
        <w:div w:id="938411231">
          <w:marLeft w:val="480"/>
          <w:marRight w:val="0"/>
          <w:marTop w:val="0"/>
          <w:marBottom w:val="0"/>
          <w:divBdr>
            <w:top w:val="none" w:sz="0" w:space="0" w:color="auto"/>
            <w:left w:val="none" w:sz="0" w:space="0" w:color="auto"/>
            <w:bottom w:val="none" w:sz="0" w:space="0" w:color="auto"/>
            <w:right w:val="none" w:sz="0" w:space="0" w:color="auto"/>
          </w:divBdr>
        </w:div>
        <w:div w:id="1912347607">
          <w:marLeft w:val="480"/>
          <w:marRight w:val="0"/>
          <w:marTop w:val="0"/>
          <w:marBottom w:val="0"/>
          <w:divBdr>
            <w:top w:val="none" w:sz="0" w:space="0" w:color="auto"/>
            <w:left w:val="none" w:sz="0" w:space="0" w:color="auto"/>
            <w:bottom w:val="none" w:sz="0" w:space="0" w:color="auto"/>
            <w:right w:val="none" w:sz="0" w:space="0" w:color="auto"/>
          </w:divBdr>
        </w:div>
        <w:div w:id="509608807">
          <w:marLeft w:val="480"/>
          <w:marRight w:val="0"/>
          <w:marTop w:val="0"/>
          <w:marBottom w:val="0"/>
          <w:divBdr>
            <w:top w:val="none" w:sz="0" w:space="0" w:color="auto"/>
            <w:left w:val="none" w:sz="0" w:space="0" w:color="auto"/>
            <w:bottom w:val="none" w:sz="0" w:space="0" w:color="auto"/>
            <w:right w:val="none" w:sz="0" w:space="0" w:color="auto"/>
          </w:divBdr>
        </w:div>
        <w:div w:id="1410731399">
          <w:marLeft w:val="480"/>
          <w:marRight w:val="0"/>
          <w:marTop w:val="0"/>
          <w:marBottom w:val="0"/>
          <w:divBdr>
            <w:top w:val="none" w:sz="0" w:space="0" w:color="auto"/>
            <w:left w:val="none" w:sz="0" w:space="0" w:color="auto"/>
            <w:bottom w:val="none" w:sz="0" w:space="0" w:color="auto"/>
            <w:right w:val="none" w:sz="0" w:space="0" w:color="auto"/>
          </w:divBdr>
        </w:div>
        <w:div w:id="1191380014">
          <w:marLeft w:val="480"/>
          <w:marRight w:val="0"/>
          <w:marTop w:val="0"/>
          <w:marBottom w:val="0"/>
          <w:divBdr>
            <w:top w:val="none" w:sz="0" w:space="0" w:color="auto"/>
            <w:left w:val="none" w:sz="0" w:space="0" w:color="auto"/>
            <w:bottom w:val="none" w:sz="0" w:space="0" w:color="auto"/>
            <w:right w:val="none" w:sz="0" w:space="0" w:color="auto"/>
          </w:divBdr>
        </w:div>
        <w:div w:id="1851989678">
          <w:marLeft w:val="480"/>
          <w:marRight w:val="0"/>
          <w:marTop w:val="0"/>
          <w:marBottom w:val="0"/>
          <w:divBdr>
            <w:top w:val="none" w:sz="0" w:space="0" w:color="auto"/>
            <w:left w:val="none" w:sz="0" w:space="0" w:color="auto"/>
            <w:bottom w:val="none" w:sz="0" w:space="0" w:color="auto"/>
            <w:right w:val="none" w:sz="0" w:space="0" w:color="auto"/>
          </w:divBdr>
        </w:div>
      </w:divsChild>
    </w:div>
    <w:div w:id="531576098">
      <w:bodyDiv w:val="1"/>
      <w:marLeft w:val="0"/>
      <w:marRight w:val="0"/>
      <w:marTop w:val="0"/>
      <w:marBottom w:val="0"/>
      <w:divBdr>
        <w:top w:val="none" w:sz="0" w:space="0" w:color="auto"/>
        <w:left w:val="none" w:sz="0" w:space="0" w:color="auto"/>
        <w:bottom w:val="none" w:sz="0" w:space="0" w:color="auto"/>
        <w:right w:val="none" w:sz="0" w:space="0" w:color="auto"/>
      </w:divBdr>
    </w:div>
    <w:div w:id="561985653">
      <w:bodyDiv w:val="1"/>
      <w:marLeft w:val="0"/>
      <w:marRight w:val="0"/>
      <w:marTop w:val="0"/>
      <w:marBottom w:val="0"/>
      <w:divBdr>
        <w:top w:val="none" w:sz="0" w:space="0" w:color="auto"/>
        <w:left w:val="none" w:sz="0" w:space="0" w:color="auto"/>
        <w:bottom w:val="none" w:sz="0" w:space="0" w:color="auto"/>
        <w:right w:val="none" w:sz="0" w:space="0" w:color="auto"/>
      </w:divBdr>
    </w:div>
    <w:div w:id="569535808">
      <w:bodyDiv w:val="1"/>
      <w:marLeft w:val="0"/>
      <w:marRight w:val="0"/>
      <w:marTop w:val="0"/>
      <w:marBottom w:val="0"/>
      <w:divBdr>
        <w:top w:val="none" w:sz="0" w:space="0" w:color="auto"/>
        <w:left w:val="none" w:sz="0" w:space="0" w:color="auto"/>
        <w:bottom w:val="none" w:sz="0" w:space="0" w:color="auto"/>
        <w:right w:val="none" w:sz="0" w:space="0" w:color="auto"/>
      </w:divBdr>
    </w:div>
    <w:div w:id="581766139">
      <w:bodyDiv w:val="1"/>
      <w:marLeft w:val="0"/>
      <w:marRight w:val="0"/>
      <w:marTop w:val="0"/>
      <w:marBottom w:val="0"/>
      <w:divBdr>
        <w:top w:val="none" w:sz="0" w:space="0" w:color="auto"/>
        <w:left w:val="none" w:sz="0" w:space="0" w:color="auto"/>
        <w:bottom w:val="none" w:sz="0" w:space="0" w:color="auto"/>
        <w:right w:val="none" w:sz="0" w:space="0" w:color="auto"/>
      </w:divBdr>
    </w:div>
    <w:div w:id="587661562">
      <w:bodyDiv w:val="1"/>
      <w:marLeft w:val="0"/>
      <w:marRight w:val="0"/>
      <w:marTop w:val="0"/>
      <w:marBottom w:val="0"/>
      <w:divBdr>
        <w:top w:val="none" w:sz="0" w:space="0" w:color="auto"/>
        <w:left w:val="none" w:sz="0" w:space="0" w:color="auto"/>
        <w:bottom w:val="none" w:sz="0" w:space="0" w:color="auto"/>
        <w:right w:val="none" w:sz="0" w:space="0" w:color="auto"/>
      </w:divBdr>
      <w:divsChild>
        <w:div w:id="27461321">
          <w:marLeft w:val="0"/>
          <w:marRight w:val="0"/>
          <w:marTop w:val="0"/>
          <w:marBottom w:val="0"/>
          <w:divBdr>
            <w:top w:val="none" w:sz="0" w:space="0" w:color="auto"/>
            <w:left w:val="none" w:sz="0" w:space="0" w:color="auto"/>
            <w:bottom w:val="none" w:sz="0" w:space="0" w:color="auto"/>
            <w:right w:val="none" w:sz="0" w:space="0" w:color="auto"/>
          </w:divBdr>
        </w:div>
        <w:div w:id="1624730652">
          <w:marLeft w:val="0"/>
          <w:marRight w:val="0"/>
          <w:marTop w:val="0"/>
          <w:marBottom w:val="0"/>
          <w:divBdr>
            <w:top w:val="none" w:sz="0" w:space="0" w:color="auto"/>
            <w:left w:val="none" w:sz="0" w:space="0" w:color="auto"/>
            <w:bottom w:val="none" w:sz="0" w:space="0" w:color="auto"/>
            <w:right w:val="none" w:sz="0" w:space="0" w:color="auto"/>
          </w:divBdr>
        </w:div>
        <w:div w:id="541015252">
          <w:marLeft w:val="0"/>
          <w:marRight w:val="0"/>
          <w:marTop w:val="0"/>
          <w:marBottom w:val="0"/>
          <w:divBdr>
            <w:top w:val="none" w:sz="0" w:space="0" w:color="auto"/>
            <w:left w:val="none" w:sz="0" w:space="0" w:color="auto"/>
            <w:bottom w:val="none" w:sz="0" w:space="0" w:color="auto"/>
            <w:right w:val="none" w:sz="0" w:space="0" w:color="auto"/>
          </w:divBdr>
        </w:div>
        <w:div w:id="634263697">
          <w:marLeft w:val="0"/>
          <w:marRight w:val="0"/>
          <w:marTop w:val="0"/>
          <w:marBottom w:val="0"/>
          <w:divBdr>
            <w:top w:val="none" w:sz="0" w:space="0" w:color="auto"/>
            <w:left w:val="none" w:sz="0" w:space="0" w:color="auto"/>
            <w:bottom w:val="none" w:sz="0" w:space="0" w:color="auto"/>
            <w:right w:val="none" w:sz="0" w:space="0" w:color="auto"/>
          </w:divBdr>
        </w:div>
        <w:div w:id="2025856980">
          <w:marLeft w:val="0"/>
          <w:marRight w:val="0"/>
          <w:marTop w:val="0"/>
          <w:marBottom w:val="0"/>
          <w:divBdr>
            <w:top w:val="none" w:sz="0" w:space="0" w:color="auto"/>
            <w:left w:val="none" w:sz="0" w:space="0" w:color="auto"/>
            <w:bottom w:val="none" w:sz="0" w:space="0" w:color="auto"/>
            <w:right w:val="none" w:sz="0" w:space="0" w:color="auto"/>
          </w:divBdr>
        </w:div>
        <w:div w:id="155147924">
          <w:marLeft w:val="0"/>
          <w:marRight w:val="0"/>
          <w:marTop w:val="0"/>
          <w:marBottom w:val="0"/>
          <w:divBdr>
            <w:top w:val="none" w:sz="0" w:space="0" w:color="auto"/>
            <w:left w:val="none" w:sz="0" w:space="0" w:color="auto"/>
            <w:bottom w:val="none" w:sz="0" w:space="0" w:color="auto"/>
            <w:right w:val="none" w:sz="0" w:space="0" w:color="auto"/>
          </w:divBdr>
        </w:div>
        <w:div w:id="2070372268">
          <w:marLeft w:val="0"/>
          <w:marRight w:val="0"/>
          <w:marTop w:val="0"/>
          <w:marBottom w:val="0"/>
          <w:divBdr>
            <w:top w:val="none" w:sz="0" w:space="0" w:color="auto"/>
            <w:left w:val="none" w:sz="0" w:space="0" w:color="auto"/>
            <w:bottom w:val="none" w:sz="0" w:space="0" w:color="auto"/>
            <w:right w:val="none" w:sz="0" w:space="0" w:color="auto"/>
          </w:divBdr>
        </w:div>
        <w:div w:id="1678385057">
          <w:marLeft w:val="0"/>
          <w:marRight w:val="0"/>
          <w:marTop w:val="0"/>
          <w:marBottom w:val="0"/>
          <w:divBdr>
            <w:top w:val="none" w:sz="0" w:space="0" w:color="auto"/>
            <w:left w:val="none" w:sz="0" w:space="0" w:color="auto"/>
            <w:bottom w:val="none" w:sz="0" w:space="0" w:color="auto"/>
            <w:right w:val="none" w:sz="0" w:space="0" w:color="auto"/>
          </w:divBdr>
        </w:div>
        <w:div w:id="1873374959">
          <w:marLeft w:val="0"/>
          <w:marRight w:val="0"/>
          <w:marTop w:val="0"/>
          <w:marBottom w:val="0"/>
          <w:divBdr>
            <w:top w:val="none" w:sz="0" w:space="0" w:color="auto"/>
            <w:left w:val="none" w:sz="0" w:space="0" w:color="auto"/>
            <w:bottom w:val="none" w:sz="0" w:space="0" w:color="auto"/>
            <w:right w:val="none" w:sz="0" w:space="0" w:color="auto"/>
          </w:divBdr>
        </w:div>
        <w:div w:id="2048991111">
          <w:marLeft w:val="0"/>
          <w:marRight w:val="0"/>
          <w:marTop w:val="0"/>
          <w:marBottom w:val="0"/>
          <w:divBdr>
            <w:top w:val="none" w:sz="0" w:space="0" w:color="auto"/>
            <w:left w:val="none" w:sz="0" w:space="0" w:color="auto"/>
            <w:bottom w:val="none" w:sz="0" w:space="0" w:color="auto"/>
            <w:right w:val="none" w:sz="0" w:space="0" w:color="auto"/>
          </w:divBdr>
        </w:div>
        <w:div w:id="103624205">
          <w:marLeft w:val="0"/>
          <w:marRight w:val="0"/>
          <w:marTop w:val="0"/>
          <w:marBottom w:val="0"/>
          <w:divBdr>
            <w:top w:val="none" w:sz="0" w:space="0" w:color="auto"/>
            <w:left w:val="none" w:sz="0" w:space="0" w:color="auto"/>
            <w:bottom w:val="none" w:sz="0" w:space="0" w:color="auto"/>
            <w:right w:val="none" w:sz="0" w:space="0" w:color="auto"/>
          </w:divBdr>
        </w:div>
        <w:div w:id="731081666">
          <w:marLeft w:val="0"/>
          <w:marRight w:val="0"/>
          <w:marTop w:val="0"/>
          <w:marBottom w:val="0"/>
          <w:divBdr>
            <w:top w:val="none" w:sz="0" w:space="0" w:color="auto"/>
            <w:left w:val="none" w:sz="0" w:space="0" w:color="auto"/>
            <w:bottom w:val="none" w:sz="0" w:space="0" w:color="auto"/>
            <w:right w:val="none" w:sz="0" w:space="0" w:color="auto"/>
          </w:divBdr>
        </w:div>
        <w:div w:id="532234562">
          <w:marLeft w:val="0"/>
          <w:marRight w:val="0"/>
          <w:marTop w:val="0"/>
          <w:marBottom w:val="0"/>
          <w:divBdr>
            <w:top w:val="none" w:sz="0" w:space="0" w:color="auto"/>
            <w:left w:val="none" w:sz="0" w:space="0" w:color="auto"/>
            <w:bottom w:val="none" w:sz="0" w:space="0" w:color="auto"/>
            <w:right w:val="none" w:sz="0" w:space="0" w:color="auto"/>
          </w:divBdr>
        </w:div>
      </w:divsChild>
    </w:div>
    <w:div w:id="602111324">
      <w:bodyDiv w:val="1"/>
      <w:marLeft w:val="0"/>
      <w:marRight w:val="0"/>
      <w:marTop w:val="0"/>
      <w:marBottom w:val="0"/>
      <w:divBdr>
        <w:top w:val="none" w:sz="0" w:space="0" w:color="auto"/>
        <w:left w:val="none" w:sz="0" w:space="0" w:color="auto"/>
        <w:bottom w:val="none" w:sz="0" w:space="0" w:color="auto"/>
        <w:right w:val="none" w:sz="0" w:space="0" w:color="auto"/>
      </w:divBdr>
    </w:div>
    <w:div w:id="603922795">
      <w:bodyDiv w:val="1"/>
      <w:marLeft w:val="0"/>
      <w:marRight w:val="0"/>
      <w:marTop w:val="0"/>
      <w:marBottom w:val="0"/>
      <w:divBdr>
        <w:top w:val="none" w:sz="0" w:space="0" w:color="auto"/>
        <w:left w:val="none" w:sz="0" w:space="0" w:color="auto"/>
        <w:bottom w:val="none" w:sz="0" w:space="0" w:color="auto"/>
        <w:right w:val="none" w:sz="0" w:space="0" w:color="auto"/>
      </w:divBdr>
    </w:div>
    <w:div w:id="616374203">
      <w:bodyDiv w:val="1"/>
      <w:marLeft w:val="0"/>
      <w:marRight w:val="0"/>
      <w:marTop w:val="0"/>
      <w:marBottom w:val="0"/>
      <w:divBdr>
        <w:top w:val="none" w:sz="0" w:space="0" w:color="auto"/>
        <w:left w:val="none" w:sz="0" w:space="0" w:color="auto"/>
        <w:bottom w:val="none" w:sz="0" w:space="0" w:color="auto"/>
        <w:right w:val="none" w:sz="0" w:space="0" w:color="auto"/>
      </w:divBdr>
    </w:div>
    <w:div w:id="621501344">
      <w:bodyDiv w:val="1"/>
      <w:marLeft w:val="0"/>
      <w:marRight w:val="0"/>
      <w:marTop w:val="0"/>
      <w:marBottom w:val="0"/>
      <w:divBdr>
        <w:top w:val="none" w:sz="0" w:space="0" w:color="auto"/>
        <w:left w:val="none" w:sz="0" w:space="0" w:color="auto"/>
        <w:bottom w:val="none" w:sz="0" w:space="0" w:color="auto"/>
        <w:right w:val="none" w:sz="0" w:space="0" w:color="auto"/>
      </w:divBdr>
    </w:div>
    <w:div w:id="622930793">
      <w:bodyDiv w:val="1"/>
      <w:marLeft w:val="0"/>
      <w:marRight w:val="0"/>
      <w:marTop w:val="0"/>
      <w:marBottom w:val="0"/>
      <w:divBdr>
        <w:top w:val="none" w:sz="0" w:space="0" w:color="auto"/>
        <w:left w:val="none" w:sz="0" w:space="0" w:color="auto"/>
        <w:bottom w:val="none" w:sz="0" w:space="0" w:color="auto"/>
        <w:right w:val="none" w:sz="0" w:space="0" w:color="auto"/>
      </w:divBdr>
    </w:div>
    <w:div w:id="623931129">
      <w:bodyDiv w:val="1"/>
      <w:marLeft w:val="0"/>
      <w:marRight w:val="0"/>
      <w:marTop w:val="0"/>
      <w:marBottom w:val="0"/>
      <w:divBdr>
        <w:top w:val="none" w:sz="0" w:space="0" w:color="auto"/>
        <w:left w:val="none" w:sz="0" w:space="0" w:color="auto"/>
        <w:bottom w:val="none" w:sz="0" w:space="0" w:color="auto"/>
        <w:right w:val="none" w:sz="0" w:space="0" w:color="auto"/>
      </w:divBdr>
    </w:div>
    <w:div w:id="628585355">
      <w:bodyDiv w:val="1"/>
      <w:marLeft w:val="0"/>
      <w:marRight w:val="0"/>
      <w:marTop w:val="0"/>
      <w:marBottom w:val="0"/>
      <w:divBdr>
        <w:top w:val="none" w:sz="0" w:space="0" w:color="auto"/>
        <w:left w:val="none" w:sz="0" w:space="0" w:color="auto"/>
        <w:bottom w:val="none" w:sz="0" w:space="0" w:color="auto"/>
        <w:right w:val="none" w:sz="0" w:space="0" w:color="auto"/>
      </w:divBdr>
    </w:div>
    <w:div w:id="633366575">
      <w:bodyDiv w:val="1"/>
      <w:marLeft w:val="0"/>
      <w:marRight w:val="0"/>
      <w:marTop w:val="0"/>
      <w:marBottom w:val="0"/>
      <w:divBdr>
        <w:top w:val="none" w:sz="0" w:space="0" w:color="auto"/>
        <w:left w:val="none" w:sz="0" w:space="0" w:color="auto"/>
        <w:bottom w:val="none" w:sz="0" w:space="0" w:color="auto"/>
        <w:right w:val="none" w:sz="0" w:space="0" w:color="auto"/>
      </w:divBdr>
    </w:div>
    <w:div w:id="642541302">
      <w:bodyDiv w:val="1"/>
      <w:marLeft w:val="0"/>
      <w:marRight w:val="0"/>
      <w:marTop w:val="0"/>
      <w:marBottom w:val="0"/>
      <w:divBdr>
        <w:top w:val="none" w:sz="0" w:space="0" w:color="auto"/>
        <w:left w:val="none" w:sz="0" w:space="0" w:color="auto"/>
        <w:bottom w:val="none" w:sz="0" w:space="0" w:color="auto"/>
        <w:right w:val="none" w:sz="0" w:space="0" w:color="auto"/>
      </w:divBdr>
    </w:div>
    <w:div w:id="643047613">
      <w:bodyDiv w:val="1"/>
      <w:marLeft w:val="0"/>
      <w:marRight w:val="0"/>
      <w:marTop w:val="0"/>
      <w:marBottom w:val="0"/>
      <w:divBdr>
        <w:top w:val="none" w:sz="0" w:space="0" w:color="auto"/>
        <w:left w:val="none" w:sz="0" w:space="0" w:color="auto"/>
        <w:bottom w:val="none" w:sz="0" w:space="0" w:color="auto"/>
        <w:right w:val="none" w:sz="0" w:space="0" w:color="auto"/>
      </w:divBdr>
    </w:div>
    <w:div w:id="654574780">
      <w:bodyDiv w:val="1"/>
      <w:marLeft w:val="0"/>
      <w:marRight w:val="0"/>
      <w:marTop w:val="0"/>
      <w:marBottom w:val="0"/>
      <w:divBdr>
        <w:top w:val="none" w:sz="0" w:space="0" w:color="auto"/>
        <w:left w:val="none" w:sz="0" w:space="0" w:color="auto"/>
        <w:bottom w:val="none" w:sz="0" w:space="0" w:color="auto"/>
        <w:right w:val="none" w:sz="0" w:space="0" w:color="auto"/>
      </w:divBdr>
    </w:div>
    <w:div w:id="657611456">
      <w:bodyDiv w:val="1"/>
      <w:marLeft w:val="0"/>
      <w:marRight w:val="0"/>
      <w:marTop w:val="0"/>
      <w:marBottom w:val="0"/>
      <w:divBdr>
        <w:top w:val="none" w:sz="0" w:space="0" w:color="auto"/>
        <w:left w:val="none" w:sz="0" w:space="0" w:color="auto"/>
        <w:bottom w:val="none" w:sz="0" w:space="0" w:color="auto"/>
        <w:right w:val="none" w:sz="0" w:space="0" w:color="auto"/>
      </w:divBdr>
      <w:divsChild>
        <w:div w:id="1468862331">
          <w:marLeft w:val="480"/>
          <w:marRight w:val="0"/>
          <w:marTop w:val="0"/>
          <w:marBottom w:val="0"/>
          <w:divBdr>
            <w:top w:val="none" w:sz="0" w:space="0" w:color="auto"/>
            <w:left w:val="none" w:sz="0" w:space="0" w:color="auto"/>
            <w:bottom w:val="none" w:sz="0" w:space="0" w:color="auto"/>
            <w:right w:val="none" w:sz="0" w:space="0" w:color="auto"/>
          </w:divBdr>
        </w:div>
        <w:div w:id="1432165844">
          <w:marLeft w:val="480"/>
          <w:marRight w:val="0"/>
          <w:marTop w:val="0"/>
          <w:marBottom w:val="0"/>
          <w:divBdr>
            <w:top w:val="none" w:sz="0" w:space="0" w:color="auto"/>
            <w:left w:val="none" w:sz="0" w:space="0" w:color="auto"/>
            <w:bottom w:val="none" w:sz="0" w:space="0" w:color="auto"/>
            <w:right w:val="none" w:sz="0" w:space="0" w:color="auto"/>
          </w:divBdr>
        </w:div>
        <w:div w:id="910314987">
          <w:marLeft w:val="480"/>
          <w:marRight w:val="0"/>
          <w:marTop w:val="0"/>
          <w:marBottom w:val="0"/>
          <w:divBdr>
            <w:top w:val="none" w:sz="0" w:space="0" w:color="auto"/>
            <w:left w:val="none" w:sz="0" w:space="0" w:color="auto"/>
            <w:bottom w:val="none" w:sz="0" w:space="0" w:color="auto"/>
            <w:right w:val="none" w:sz="0" w:space="0" w:color="auto"/>
          </w:divBdr>
        </w:div>
        <w:div w:id="1736195979">
          <w:marLeft w:val="480"/>
          <w:marRight w:val="0"/>
          <w:marTop w:val="0"/>
          <w:marBottom w:val="0"/>
          <w:divBdr>
            <w:top w:val="none" w:sz="0" w:space="0" w:color="auto"/>
            <w:left w:val="none" w:sz="0" w:space="0" w:color="auto"/>
            <w:bottom w:val="none" w:sz="0" w:space="0" w:color="auto"/>
            <w:right w:val="none" w:sz="0" w:space="0" w:color="auto"/>
          </w:divBdr>
        </w:div>
        <w:div w:id="156658531">
          <w:marLeft w:val="480"/>
          <w:marRight w:val="0"/>
          <w:marTop w:val="0"/>
          <w:marBottom w:val="0"/>
          <w:divBdr>
            <w:top w:val="none" w:sz="0" w:space="0" w:color="auto"/>
            <w:left w:val="none" w:sz="0" w:space="0" w:color="auto"/>
            <w:bottom w:val="none" w:sz="0" w:space="0" w:color="auto"/>
            <w:right w:val="none" w:sz="0" w:space="0" w:color="auto"/>
          </w:divBdr>
        </w:div>
        <w:div w:id="288708627">
          <w:marLeft w:val="480"/>
          <w:marRight w:val="0"/>
          <w:marTop w:val="0"/>
          <w:marBottom w:val="0"/>
          <w:divBdr>
            <w:top w:val="none" w:sz="0" w:space="0" w:color="auto"/>
            <w:left w:val="none" w:sz="0" w:space="0" w:color="auto"/>
            <w:bottom w:val="none" w:sz="0" w:space="0" w:color="auto"/>
            <w:right w:val="none" w:sz="0" w:space="0" w:color="auto"/>
          </w:divBdr>
        </w:div>
        <w:div w:id="498928017">
          <w:marLeft w:val="480"/>
          <w:marRight w:val="0"/>
          <w:marTop w:val="0"/>
          <w:marBottom w:val="0"/>
          <w:divBdr>
            <w:top w:val="none" w:sz="0" w:space="0" w:color="auto"/>
            <w:left w:val="none" w:sz="0" w:space="0" w:color="auto"/>
            <w:bottom w:val="none" w:sz="0" w:space="0" w:color="auto"/>
            <w:right w:val="none" w:sz="0" w:space="0" w:color="auto"/>
          </w:divBdr>
        </w:div>
        <w:div w:id="1994603168">
          <w:marLeft w:val="480"/>
          <w:marRight w:val="0"/>
          <w:marTop w:val="0"/>
          <w:marBottom w:val="0"/>
          <w:divBdr>
            <w:top w:val="none" w:sz="0" w:space="0" w:color="auto"/>
            <w:left w:val="none" w:sz="0" w:space="0" w:color="auto"/>
            <w:bottom w:val="none" w:sz="0" w:space="0" w:color="auto"/>
            <w:right w:val="none" w:sz="0" w:space="0" w:color="auto"/>
          </w:divBdr>
        </w:div>
        <w:div w:id="1923444833">
          <w:marLeft w:val="480"/>
          <w:marRight w:val="0"/>
          <w:marTop w:val="0"/>
          <w:marBottom w:val="0"/>
          <w:divBdr>
            <w:top w:val="none" w:sz="0" w:space="0" w:color="auto"/>
            <w:left w:val="none" w:sz="0" w:space="0" w:color="auto"/>
            <w:bottom w:val="none" w:sz="0" w:space="0" w:color="auto"/>
            <w:right w:val="none" w:sz="0" w:space="0" w:color="auto"/>
          </w:divBdr>
        </w:div>
        <w:div w:id="731926269">
          <w:marLeft w:val="480"/>
          <w:marRight w:val="0"/>
          <w:marTop w:val="0"/>
          <w:marBottom w:val="0"/>
          <w:divBdr>
            <w:top w:val="none" w:sz="0" w:space="0" w:color="auto"/>
            <w:left w:val="none" w:sz="0" w:space="0" w:color="auto"/>
            <w:bottom w:val="none" w:sz="0" w:space="0" w:color="auto"/>
            <w:right w:val="none" w:sz="0" w:space="0" w:color="auto"/>
          </w:divBdr>
        </w:div>
        <w:div w:id="311906187">
          <w:marLeft w:val="480"/>
          <w:marRight w:val="0"/>
          <w:marTop w:val="0"/>
          <w:marBottom w:val="0"/>
          <w:divBdr>
            <w:top w:val="none" w:sz="0" w:space="0" w:color="auto"/>
            <w:left w:val="none" w:sz="0" w:space="0" w:color="auto"/>
            <w:bottom w:val="none" w:sz="0" w:space="0" w:color="auto"/>
            <w:right w:val="none" w:sz="0" w:space="0" w:color="auto"/>
          </w:divBdr>
        </w:div>
        <w:div w:id="1166094077">
          <w:marLeft w:val="480"/>
          <w:marRight w:val="0"/>
          <w:marTop w:val="0"/>
          <w:marBottom w:val="0"/>
          <w:divBdr>
            <w:top w:val="none" w:sz="0" w:space="0" w:color="auto"/>
            <w:left w:val="none" w:sz="0" w:space="0" w:color="auto"/>
            <w:bottom w:val="none" w:sz="0" w:space="0" w:color="auto"/>
            <w:right w:val="none" w:sz="0" w:space="0" w:color="auto"/>
          </w:divBdr>
        </w:div>
        <w:div w:id="519397682">
          <w:marLeft w:val="480"/>
          <w:marRight w:val="0"/>
          <w:marTop w:val="0"/>
          <w:marBottom w:val="0"/>
          <w:divBdr>
            <w:top w:val="none" w:sz="0" w:space="0" w:color="auto"/>
            <w:left w:val="none" w:sz="0" w:space="0" w:color="auto"/>
            <w:bottom w:val="none" w:sz="0" w:space="0" w:color="auto"/>
            <w:right w:val="none" w:sz="0" w:space="0" w:color="auto"/>
          </w:divBdr>
        </w:div>
        <w:div w:id="760948873">
          <w:marLeft w:val="480"/>
          <w:marRight w:val="0"/>
          <w:marTop w:val="0"/>
          <w:marBottom w:val="0"/>
          <w:divBdr>
            <w:top w:val="none" w:sz="0" w:space="0" w:color="auto"/>
            <w:left w:val="none" w:sz="0" w:space="0" w:color="auto"/>
            <w:bottom w:val="none" w:sz="0" w:space="0" w:color="auto"/>
            <w:right w:val="none" w:sz="0" w:space="0" w:color="auto"/>
          </w:divBdr>
        </w:div>
        <w:div w:id="663439578">
          <w:marLeft w:val="480"/>
          <w:marRight w:val="0"/>
          <w:marTop w:val="0"/>
          <w:marBottom w:val="0"/>
          <w:divBdr>
            <w:top w:val="none" w:sz="0" w:space="0" w:color="auto"/>
            <w:left w:val="none" w:sz="0" w:space="0" w:color="auto"/>
            <w:bottom w:val="none" w:sz="0" w:space="0" w:color="auto"/>
            <w:right w:val="none" w:sz="0" w:space="0" w:color="auto"/>
          </w:divBdr>
        </w:div>
        <w:div w:id="299456910">
          <w:marLeft w:val="480"/>
          <w:marRight w:val="0"/>
          <w:marTop w:val="0"/>
          <w:marBottom w:val="0"/>
          <w:divBdr>
            <w:top w:val="none" w:sz="0" w:space="0" w:color="auto"/>
            <w:left w:val="none" w:sz="0" w:space="0" w:color="auto"/>
            <w:bottom w:val="none" w:sz="0" w:space="0" w:color="auto"/>
            <w:right w:val="none" w:sz="0" w:space="0" w:color="auto"/>
          </w:divBdr>
        </w:div>
        <w:div w:id="560530102">
          <w:marLeft w:val="480"/>
          <w:marRight w:val="0"/>
          <w:marTop w:val="0"/>
          <w:marBottom w:val="0"/>
          <w:divBdr>
            <w:top w:val="none" w:sz="0" w:space="0" w:color="auto"/>
            <w:left w:val="none" w:sz="0" w:space="0" w:color="auto"/>
            <w:bottom w:val="none" w:sz="0" w:space="0" w:color="auto"/>
            <w:right w:val="none" w:sz="0" w:space="0" w:color="auto"/>
          </w:divBdr>
        </w:div>
        <w:div w:id="45613847">
          <w:marLeft w:val="480"/>
          <w:marRight w:val="0"/>
          <w:marTop w:val="0"/>
          <w:marBottom w:val="0"/>
          <w:divBdr>
            <w:top w:val="none" w:sz="0" w:space="0" w:color="auto"/>
            <w:left w:val="none" w:sz="0" w:space="0" w:color="auto"/>
            <w:bottom w:val="none" w:sz="0" w:space="0" w:color="auto"/>
            <w:right w:val="none" w:sz="0" w:space="0" w:color="auto"/>
          </w:divBdr>
        </w:div>
        <w:div w:id="941259767">
          <w:marLeft w:val="480"/>
          <w:marRight w:val="0"/>
          <w:marTop w:val="0"/>
          <w:marBottom w:val="0"/>
          <w:divBdr>
            <w:top w:val="none" w:sz="0" w:space="0" w:color="auto"/>
            <w:left w:val="none" w:sz="0" w:space="0" w:color="auto"/>
            <w:bottom w:val="none" w:sz="0" w:space="0" w:color="auto"/>
            <w:right w:val="none" w:sz="0" w:space="0" w:color="auto"/>
          </w:divBdr>
        </w:div>
        <w:div w:id="1420524730">
          <w:marLeft w:val="480"/>
          <w:marRight w:val="0"/>
          <w:marTop w:val="0"/>
          <w:marBottom w:val="0"/>
          <w:divBdr>
            <w:top w:val="none" w:sz="0" w:space="0" w:color="auto"/>
            <w:left w:val="none" w:sz="0" w:space="0" w:color="auto"/>
            <w:bottom w:val="none" w:sz="0" w:space="0" w:color="auto"/>
            <w:right w:val="none" w:sz="0" w:space="0" w:color="auto"/>
          </w:divBdr>
        </w:div>
        <w:div w:id="1510631453">
          <w:marLeft w:val="480"/>
          <w:marRight w:val="0"/>
          <w:marTop w:val="0"/>
          <w:marBottom w:val="0"/>
          <w:divBdr>
            <w:top w:val="none" w:sz="0" w:space="0" w:color="auto"/>
            <w:left w:val="none" w:sz="0" w:space="0" w:color="auto"/>
            <w:bottom w:val="none" w:sz="0" w:space="0" w:color="auto"/>
            <w:right w:val="none" w:sz="0" w:space="0" w:color="auto"/>
          </w:divBdr>
        </w:div>
        <w:div w:id="2095972657">
          <w:marLeft w:val="480"/>
          <w:marRight w:val="0"/>
          <w:marTop w:val="0"/>
          <w:marBottom w:val="0"/>
          <w:divBdr>
            <w:top w:val="none" w:sz="0" w:space="0" w:color="auto"/>
            <w:left w:val="none" w:sz="0" w:space="0" w:color="auto"/>
            <w:bottom w:val="none" w:sz="0" w:space="0" w:color="auto"/>
            <w:right w:val="none" w:sz="0" w:space="0" w:color="auto"/>
          </w:divBdr>
        </w:div>
        <w:div w:id="445777899">
          <w:marLeft w:val="480"/>
          <w:marRight w:val="0"/>
          <w:marTop w:val="0"/>
          <w:marBottom w:val="0"/>
          <w:divBdr>
            <w:top w:val="none" w:sz="0" w:space="0" w:color="auto"/>
            <w:left w:val="none" w:sz="0" w:space="0" w:color="auto"/>
            <w:bottom w:val="none" w:sz="0" w:space="0" w:color="auto"/>
            <w:right w:val="none" w:sz="0" w:space="0" w:color="auto"/>
          </w:divBdr>
        </w:div>
        <w:div w:id="1780492256">
          <w:marLeft w:val="480"/>
          <w:marRight w:val="0"/>
          <w:marTop w:val="0"/>
          <w:marBottom w:val="0"/>
          <w:divBdr>
            <w:top w:val="none" w:sz="0" w:space="0" w:color="auto"/>
            <w:left w:val="none" w:sz="0" w:space="0" w:color="auto"/>
            <w:bottom w:val="none" w:sz="0" w:space="0" w:color="auto"/>
            <w:right w:val="none" w:sz="0" w:space="0" w:color="auto"/>
          </w:divBdr>
        </w:div>
        <w:div w:id="765685811">
          <w:marLeft w:val="480"/>
          <w:marRight w:val="0"/>
          <w:marTop w:val="0"/>
          <w:marBottom w:val="0"/>
          <w:divBdr>
            <w:top w:val="none" w:sz="0" w:space="0" w:color="auto"/>
            <w:left w:val="none" w:sz="0" w:space="0" w:color="auto"/>
            <w:bottom w:val="none" w:sz="0" w:space="0" w:color="auto"/>
            <w:right w:val="none" w:sz="0" w:space="0" w:color="auto"/>
          </w:divBdr>
        </w:div>
        <w:div w:id="1460345101">
          <w:marLeft w:val="480"/>
          <w:marRight w:val="0"/>
          <w:marTop w:val="0"/>
          <w:marBottom w:val="0"/>
          <w:divBdr>
            <w:top w:val="none" w:sz="0" w:space="0" w:color="auto"/>
            <w:left w:val="none" w:sz="0" w:space="0" w:color="auto"/>
            <w:bottom w:val="none" w:sz="0" w:space="0" w:color="auto"/>
            <w:right w:val="none" w:sz="0" w:space="0" w:color="auto"/>
          </w:divBdr>
        </w:div>
        <w:div w:id="1923637859">
          <w:marLeft w:val="480"/>
          <w:marRight w:val="0"/>
          <w:marTop w:val="0"/>
          <w:marBottom w:val="0"/>
          <w:divBdr>
            <w:top w:val="none" w:sz="0" w:space="0" w:color="auto"/>
            <w:left w:val="none" w:sz="0" w:space="0" w:color="auto"/>
            <w:bottom w:val="none" w:sz="0" w:space="0" w:color="auto"/>
            <w:right w:val="none" w:sz="0" w:space="0" w:color="auto"/>
          </w:divBdr>
        </w:div>
        <w:div w:id="309604259">
          <w:marLeft w:val="480"/>
          <w:marRight w:val="0"/>
          <w:marTop w:val="0"/>
          <w:marBottom w:val="0"/>
          <w:divBdr>
            <w:top w:val="none" w:sz="0" w:space="0" w:color="auto"/>
            <w:left w:val="none" w:sz="0" w:space="0" w:color="auto"/>
            <w:bottom w:val="none" w:sz="0" w:space="0" w:color="auto"/>
            <w:right w:val="none" w:sz="0" w:space="0" w:color="auto"/>
          </w:divBdr>
        </w:div>
        <w:div w:id="602881587">
          <w:marLeft w:val="480"/>
          <w:marRight w:val="0"/>
          <w:marTop w:val="0"/>
          <w:marBottom w:val="0"/>
          <w:divBdr>
            <w:top w:val="none" w:sz="0" w:space="0" w:color="auto"/>
            <w:left w:val="none" w:sz="0" w:space="0" w:color="auto"/>
            <w:bottom w:val="none" w:sz="0" w:space="0" w:color="auto"/>
            <w:right w:val="none" w:sz="0" w:space="0" w:color="auto"/>
          </w:divBdr>
        </w:div>
        <w:div w:id="625889299">
          <w:marLeft w:val="480"/>
          <w:marRight w:val="0"/>
          <w:marTop w:val="0"/>
          <w:marBottom w:val="0"/>
          <w:divBdr>
            <w:top w:val="none" w:sz="0" w:space="0" w:color="auto"/>
            <w:left w:val="none" w:sz="0" w:space="0" w:color="auto"/>
            <w:bottom w:val="none" w:sz="0" w:space="0" w:color="auto"/>
            <w:right w:val="none" w:sz="0" w:space="0" w:color="auto"/>
          </w:divBdr>
        </w:div>
        <w:div w:id="538009913">
          <w:marLeft w:val="480"/>
          <w:marRight w:val="0"/>
          <w:marTop w:val="0"/>
          <w:marBottom w:val="0"/>
          <w:divBdr>
            <w:top w:val="none" w:sz="0" w:space="0" w:color="auto"/>
            <w:left w:val="none" w:sz="0" w:space="0" w:color="auto"/>
            <w:bottom w:val="none" w:sz="0" w:space="0" w:color="auto"/>
            <w:right w:val="none" w:sz="0" w:space="0" w:color="auto"/>
          </w:divBdr>
        </w:div>
        <w:div w:id="1337659184">
          <w:marLeft w:val="480"/>
          <w:marRight w:val="0"/>
          <w:marTop w:val="0"/>
          <w:marBottom w:val="0"/>
          <w:divBdr>
            <w:top w:val="none" w:sz="0" w:space="0" w:color="auto"/>
            <w:left w:val="none" w:sz="0" w:space="0" w:color="auto"/>
            <w:bottom w:val="none" w:sz="0" w:space="0" w:color="auto"/>
            <w:right w:val="none" w:sz="0" w:space="0" w:color="auto"/>
          </w:divBdr>
        </w:div>
        <w:div w:id="1451166419">
          <w:marLeft w:val="480"/>
          <w:marRight w:val="0"/>
          <w:marTop w:val="0"/>
          <w:marBottom w:val="0"/>
          <w:divBdr>
            <w:top w:val="none" w:sz="0" w:space="0" w:color="auto"/>
            <w:left w:val="none" w:sz="0" w:space="0" w:color="auto"/>
            <w:bottom w:val="none" w:sz="0" w:space="0" w:color="auto"/>
            <w:right w:val="none" w:sz="0" w:space="0" w:color="auto"/>
          </w:divBdr>
        </w:div>
        <w:div w:id="824778243">
          <w:marLeft w:val="480"/>
          <w:marRight w:val="0"/>
          <w:marTop w:val="0"/>
          <w:marBottom w:val="0"/>
          <w:divBdr>
            <w:top w:val="none" w:sz="0" w:space="0" w:color="auto"/>
            <w:left w:val="none" w:sz="0" w:space="0" w:color="auto"/>
            <w:bottom w:val="none" w:sz="0" w:space="0" w:color="auto"/>
            <w:right w:val="none" w:sz="0" w:space="0" w:color="auto"/>
          </w:divBdr>
        </w:div>
        <w:div w:id="1334837591">
          <w:marLeft w:val="480"/>
          <w:marRight w:val="0"/>
          <w:marTop w:val="0"/>
          <w:marBottom w:val="0"/>
          <w:divBdr>
            <w:top w:val="none" w:sz="0" w:space="0" w:color="auto"/>
            <w:left w:val="none" w:sz="0" w:space="0" w:color="auto"/>
            <w:bottom w:val="none" w:sz="0" w:space="0" w:color="auto"/>
            <w:right w:val="none" w:sz="0" w:space="0" w:color="auto"/>
          </w:divBdr>
        </w:div>
        <w:div w:id="21323717">
          <w:marLeft w:val="480"/>
          <w:marRight w:val="0"/>
          <w:marTop w:val="0"/>
          <w:marBottom w:val="0"/>
          <w:divBdr>
            <w:top w:val="none" w:sz="0" w:space="0" w:color="auto"/>
            <w:left w:val="none" w:sz="0" w:space="0" w:color="auto"/>
            <w:bottom w:val="none" w:sz="0" w:space="0" w:color="auto"/>
            <w:right w:val="none" w:sz="0" w:space="0" w:color="auto"/>
          </w:divBdr>
        </w:div>
        <w:div w:id="364646426">
          <w:marLeft w:val="480"/>
          <w:marRight w:val="0"/>
          <w:marTop w:val="0"/>
          <w:marBottom w:val="0"/>
          <w:divBdr>
            <w:top w:val="none" w:sz="0" w:space="0" w:color="auto"/>
            <w:left w:val="none" w:sz="0" w:space="0" w:color="auto"/>
            <w:bottom w:val="none" w:sz="0" w:space="0" w:color="auto"/>
            <w:right w:val="none" w:sz="0" w:space="0" w:color="auto"/>
          </w:divBdr>
        </w:div>
        <w:div w:id="558397090">
          <w:marLeft w:val="480"/>
          <w:marRight w:val="0"/>
          <w:marTop w:val="0"/>
          <w:marBottom w:val="0"/>
          <w:divBdr>
            <w:top w:val="none" w:sz="0" w:space="0" w:color="auto"/>
            <w:left w:val="none" w:sz="0" w:space="0" w:color="auto"/>
            <w:bottom w:val="none" w:sz="0" w:space="0" w:color="auto"/>
            <w:right w:val="none" w:sz="0" w:space="0" w:color="auto"/>
          </w:divBdr>
        </w:div>
        <w:div w:id="618803087">
          <w:marLeft w:val="480"/>
          <w:marRight w:val="0"/>
          <w:marTop w:val="0"/>
          <w:marBottom w:val="0"/>
          <w:divBdr>
            <w:top w:val="none" w:sz="0" w:space="0" w:color="auto"/>
            <w:left w:val="none" w:sz="0" w:space="0" w:color="auto"/>
            <w:bottom w:val="none" w:sz="0" w:space="0" w:color="auto"/>
            <w:right w:val="none" w:sz="0" w:space="0" w:color="auto"/>
          </w:divBdr>
        </w:div>
        <w:div w:id="1787505106">
          <w:marLeft w:val="480"/>
          <w:marRight w:val="0"/>
          <w:marTop w:val="0"/>
          <w:marBottom w:val="0"/>
          <w:divBdr>
            <w:top w:val="none" w:sz="0" w:space="0" w:color="auto"/>
            <w:left w:val="none" w:sz="0" w:space="0" w:color="auto"/>
            <w:bottom w:val="none" w:sz="0" w:space="0" w:color="auto"/>
            <w:right w:val="none" w:sz="0" w:space="0" w:color="auto"/>
          </w:divBdr>
        </w:div>
        <w:div w:id="1527251666">
          <w:marLeft w:val="480"/>
          <w:marRight w:val="0"/>
          <w:marTop w:val="0"/>
          <w:marBottom w:val="0"/>
          <w:divBdr>
            <w:top w:val="none" w:sz="0" w:space="0" w:color="auto"/>
            <w:left w:val="none" w:sz="0" w:space="0" w:color="auto"/>
            <w:bottom w:val="none" w:sz="0" w:space="0" w:color="auto"/>
            <w:right w:val="none" w:sz="0" w:space="0" w:color="auto"/>
          </w:divBdr>
        </w:div>
        <w:div w:id="2146728586">
          <w:marLeft w:val="480"/>
          <w:marRight w:val="0"/>
          <w:marTop w:val="0"/>
          <w:marBottom w:val="0"/>
          <w:divBdr>
            <w:top w:val="none" w:sz="0" w:space="0" w:color="auto"/>
            <w:left w:val="none" w:sz="0" w:space="0" w:color="auto"/>
            <w:bottom w:val="none" w:sz="0" w:space="0" w:color="auto"/>
            <w:right w:val="none" w:sz="0" w:space="0" w:color="auto"/>
          </w:divBdr>
        </w:div>
        <w:div w:id="597061720">
          <w:marLeft w:val="480"/>
          <w:marRight w:val="0"/>
          <w:marTop w:val="0"/>
          <w:marBottom w:val="0"/>
          <w:divBdr>
            <w:top w:val="none" w:sz="0" w:space="0" w:color="auto"/>
            <w:left w:val="none" w:sz="0" w:space="0" w:color="auto"/>
            <w:bottom w:val="none" w:sz="0" w:space="0" w:color="auto"/>
            <w:right w:val="none" w:sz="0" w:space="0" w:color="auto"/>
          </w:divBdr>
        </w:div>
        <w:div w:id="717899868">
          <w:marLeft w:val="480"/>
          <w:marRight w:val="0"/>
          <w:marTop w:val="0"/>
          <w:marBottom w:val="0"/>
          <w:divBdr>
            <w:top w:val="none" w:sz="0" w:space="0" w:color="auto"/>
            <w:left w:val="none" w:sz="0" w:space="0" w:color="auto"/>
            <w:bottom w:val="none" w:sz="0" w:space="0" w:color="auto"/>
            <w:right w:val="none" w:sz="0" w:space="0" w:color="auto"/>
          </w:divBdr>
        </w:div>
        <w:div w:id="2146119808">
          <w:marLeft w:val="480"/>
          <w:marRight w:val="0"/>
          <w:marTop w:val="0"/>
          <w:marBottom w:val="0"/>
          <w:divBdr>
            <w:top w:val="none" w:sz="0" w:space="0" w:color="auto"/>
            <w:left w:val="none" w:sz="0" w:space="0" w:color="auto"/>
            <w:bottom w:val="none" w:sz="0" w:space="0" w:color="auto"/>
            <w:right w:val="none" w:sz="0" w:space="0" w:color="auto"/>
          </w:divBdr>
        </w:div>
        <w:div w:id="2078284701">
          <w:marLeft w:val="480"/>
          <w:marRight w:val="0"/>
          <w:marTop w:val="0"/>
          <w:marBottom w:val="0"/>
          <w:divBdr>
            <w:top w:val="none" w:sz="0" w:space="0" w:color="auto"/>
            <w:left w:val="none" w:sz="0" w:space="0" w:color="auto"/>
            <w:bottom w:val="none" w:sz="0" w:space="0" w:color="auto"/>
            <w:right w:val="none" w:sz="0" w:space="0" w:color="auto"/>
          </w:divBdr>
        </w:div>
        <w:div w:id="242036306">
          <w:marLeft w:val="480"/>
          <w:marRight w:val="0"/>
          <w:marTop w:val="0"/>
          <w:marBottom w:val="0"/>
          <w:divBdr>
            <w:top w:val="none" w:sz="0" w:space="0" w:color="auto"/>
            <w:left w:val="none" w:sz="0" w:space="0" w:color="auto"/>
            <w:bottom w:val="none" w:sz="0" w:space="0" w:color="auto"/>
            <w:right w:val="none" w:sz="0" w:space="0" w:color="auto"/>
          </w:divBdr>
        </w:div>
        <w:div w:id="587084407">
          <w:marLeft w:val="480"/>
          <w:marRight w:val="0"/>
          <w:marTop w:val="0"/>
          <w:marBottom w:val="0"/>
          <w:divBdr>
            <w:top w:val="none" w:sz="0" w:space="0" w:color="auto"/>
            <w:left w:val="none" w:sz="0" w:space="0" w:color="auto"/>
            <w:bottom w:val="none" w:sz="0" w:space="0" w:color="auto"/>
            <w:right w:val="none" w:sz="0" w:space="0" w:color="auto"/>
          </w:divBdr>
        </w:div>
        <w:div w:id="1622220558">
          <w:marLeft w:val="480"/>
          <w:marRight w:val="0"/>
          <w:marTop w:val="0"/>
          <w:marBottom w:val="0"/>
          <w:divBdr>
            <w:top w:val="none" w:sz="0" w:space="0" w:color="auto"/>
            <w:left w:val="none" w:sz="0" w:space="0" w:color="auto"/>
            <w:bottom w:val="none" w:sz="0" w:space="0" w:color="auto"/>
            <w:right w:val="none" w:sz="0" w:space="0" w:color="auto"/>
          </w:divBdr>
        </w:div>
        <w:div w:id="1962179103">
          <w:marLeft w:val="480"/>
          <w:marRight w:val="0"/>
          <w:marTop w:val="0"/>
          <w:marBottom w:val="0"/>
          <w:divBdr>
            <w:top w:val="none" w:sz="0" w:space="0" w:color="auto"/>
            <w:left w:val="none" w:sz="0" w:space="0" w:color="auto"/>
            <w:bottom w:val="none" w:sz="0" w:space="0" w:color="auto"/>
            <w:right w:val="none" w:sz="0" w:space="0" w:color="auto"/>
          </w:divBdr>
        </w:div>
        <w:div w:id="540292568">
          <w:marLeft w:val="480"/>
          <w:marRight w:val="0"/>
          <w:marTop w:val="0"/>
          <w:marBottom w:val="0"/>
          <w:divBdr>
            <w:top w:val="none" w:sz="0" w:space="0" w:color="auto"/>
            <w:left w:val="none" w:sz="0" w:space="0" w:color="auto"/>
            <w:bottom w:val="none" w:sz="0" w:space="0" w:color="auto"/>
            <w:right w:val="none" w:sz="0" w:space="0" w:color="auto"/>
          </w:divBdr>
        </w:div>
        <w:div w:id="837157831">
          <w:marLeft w:val="480"/>
          <w:marRight w:val="0"/>
          <w:marTop w:val="0"/>
          <w:marBottom w:val="0"/>
          <w:divBdr>
            <w:top w:val="none" w:sz="0" w:space="0" w:color="auto"/>
            <w:left w:val="none" w:sz="0" w:space="0" w:color="auto"/>
            <w:bottom w:val="none" w:sz="0" w:space="0" w:color="auto"/>
            <w:right w:val="none" w:sz="0" w:space="0" w:color="auto"/>
          </w:divBdr>
        </w:div>
        <w:div w:id="472724387">
          <w:marLeft w:val="480"/>
          <w:marRight w:val="0"/>
          <w:marTop w:val="0"/>
          <w:marBottom w:val="0"/>
          <w:divBdr>
            <w:top w:val="none" w:sz="0" w:space="0" w:color="auto"/>
            <w:left w:val="none" w:sz="0" w:space="0" w:color="auto"/>
            <w:bottom w:val="none" w:sz="0" w:space="0" w:color="auto"/>
            <w:right w:val="none" w:sz="0" w:space="0" w:color="auto"/>
          </w:divBdr>
        </w:div>
        <w:div w:id="365718694">
          <w:marLeft w:val="480"/>
          <w:marRight w:val="0"/>
          <w:marTop w:val="0"/>
          <w:marBottom w:val="0"/>
          <w:divBdr>
            <w:top w:val="none" w:sz="0" w:space="0" w:color="auto"/>
            <w:left w:val="none" w:sz="0" w:space="0" w:color="auto"/>
            <w:bottom w:val="none" w:sz="0" w:space="0" w:color="auto"/>
            <w:right w:val="none" w:sz="0" w:space="0" w:color="auto"/>
          </w:divBdr>
        </w:div>
        <w:div w:id="98572439">
          <w:marLeft w:val="480"/>
          <w:marRight w:val="0"/>
          <w:marTop w:val="0"/>
          <w:marBottom w:val="0"/>
          <w:divBdr>
            <w:top w:val="none" w:sz="0" w:space="0" w:color="auto"/>
            <w:left w:val="none" w:sz="0" w:space="0" w:color="auto"/>
            <w:bottom w:val="none" w:sz="0" w:space="0" w:color="auto"/>
            <w:right w:val="none" w:sz="0" w:space="0" w:color="auto"/>
          </w:divBdr>
        </w:div>
        <w:div w:id="175002956">
          <w:marLeft w:val="480"/>
          <w:marRight w:val="0"/>
          <w:marTop w:val="0"/>
          <w:marBottom w:val="0"/>
          <w:divBdr>
            <w:top w:val="none" w:sz="0" w:space="0" w:color="auto"/>
            <w:left w:val="none" w:sz="0" w:space="0" w:color="auto"/>
            <w:bottom w:val="none" w:sz="0" w:space="0" w:color="auto"/>
            <w:right w:val="none" w:sz="0" w:space="0" w:color="auto"/>
          </w:divBdr>
        </w:div>
        <w:div w:id="415052855">
          <w:marLeft w:val="480"/>
          <w:marRight w:val="0"/>
          <w:marTop w:val="0"/>
          <w:marBottom w:val="0"/>
          <w:divBdr>
            <w:top w:val="none" w:sz="0" w:space="0" w:color="auto"/>
            <w:left w:val="none" w:sz="0" w:space="0" w:color="auto"/>
            <w:bottom w:val="none" w:sz="0" w:space="0" w:color="auto"/>
            <w:right w:val="none" w:sz="0" w:space="0" w:color="auto"/>
          </w:divBdr>
        </w:div>
        <w:div w:id="649283971">
          <w:marLeft w:val="480"/>
          <w:marRight w:val="0"/>
          <w:marTop w:val="0"/>
          <w:marBottom w:val="0"/>
          <w:divBdr>
            <w:top w:val="none" w:sz="0" w:space="0" w:color="auto"/>
            <w:left w:val="none" w:sz="0" w:space="0" w:color="auto"/>
            <w:bottom w:val="none" w:sz="0" w:space="0" w:color="auto"/>
            <w:right w:val="none" w:sz="0" w:space="0" w:color="auto"/>
          </w:divBdr>
        </w:div>
        <w:div w:id="58210690">
          <w:marLeft w:val="480"/>
          <w:marRight w:val="0"/>
          <w:marTop w:val="0"/>
          <w:marBottom w:val="0"/>
          <w:divBdr>
            <w:top w:val="none" w:sz="0" w:space="0" w:color="auto"/>
            <w:left w:val="none" w:sz="0" w:space="0" w:color="auto"/>
            <w:bottom w:val="none" w:sz="0" w:space="0" w:color="auto"/>
            <w:right w:val="none" w:sz="0" w:space="0" w:color="auto"/>
          </w:divBdr>
        </w:div>
      </w:divsChild>
    </w:div>
    <w:div w:id="660306832">
      <w:bodyDiv w:val="1"/>
      <w:marLeft w:val="0"/>
      <w:marRight w:val="0"/>
      <w:marTop w:val="0"/>
      <w:marBottom w:val="0"/>
      <w:divBdr>
        <w:top w:val="none" w:sz="0" w:space="0" w:color="auto"/>
        <w:left w:val="none" w:sz="0" w:space="0" w:color="auto"/>
        <w:bottom w:val="none" w:sz="0" w:space="0" w:color="auto"/>
        <w:right w:val="none" w:sz="0" w:space="0" w:color="auto"/>
      </w:divBdr>
    </w:div>
    <w:div w:id="673071531">
      <w:bodyDiv w:val="1"/>
      <w:marLeft w:val="0"/>
      <w:marRight w:val="0"/>
      <w:marTop w:val="0"/>
      <w:marBottom w:val="0"/>
      <w:divBdr>
        <w:top w:val="none" w:sz="0" w:space="0" w:color="auto"/>
        <w:left w:val="none" w:sz="0" w:space="0" w:color="auto"/>
        <w:bottom w:val="none" w:sz="0" w:space="0" w:color="auto"/>
        <w:right w:val="none" w:sz="0" w:space="0" w:color="auto"/>
      </w:divBdr>
    </w:div>
    <w:div w:id="674654126">
      <w:bodyDiv w:val="1"/>
      <w:marLeft w:val="0"/>
      <w:marRight w:val="0"/>
      <w:marTop w:val="0"/>
      <w:marBottom w:val="0"/>
      <w:divBdr>
        <w:top w:val="none" w:sz="0" w:space="0" w:color="auto"/>
        <w:left w:val="none" w:sz="0" w:space="0" w:color="auto"/>
        <w:bottom w:val="none" w:sz="0" w:space="0" w:color="auto"/>
        <w:right w:val="none" w:sz="0" w:space="0" w:color="auto"/>
      </w:divBdr>
    </w:div>
    <w:div w:id="688488051">
      <w:bodyDiv w:val="1"/>
      <w:marLeft w:val="0"/>
      <w:marRight w:val="0"/>
      <w:marTop w:val="0"/>
      <w:marBottom w:val="0"/>
      <w:divBdr>
        <w:top w:val="none" w:sz="0" w:space="0" w:color="auto"/>
        <w:left w:val="none" w:sz="0" w:space="0" w:color="auto"/>
        <w:bottom w:val="none" w:sz="0" w:space="0" w:color="auto"/>
        <w:right w:val="none" w:sz="0" w:space="0" w:color="auto"/>
      </w:divBdr>
    </w:div>
    <w:div w:id="691954644">
      <w:bodyDiv w:val="1"/>
      <w:marLeft w:val="0"/>
      <w:marRight w:val="0"/>
      <w:marTop w:val="0"/>
      <w:marBottom w:val="0"/>
      <w:divBdr>
        <w:top w:val="none" w:sz="0" w:space="0" w:color="auto"/>
        <w:left w:val="none" w:sz="0" w:space="0" w:color="auto"/>
        <w:bottom w:val="none" w:sz="0" w:space="0" w:color="auto"/>
        <w:right w:val="none" w:sz="0" w:space="0" w:color="auto"/>
      </w:divBdr>
    </w:div>
    <w:div w:id="701396129">
      <w:bodyDiv w:val="1"/>
      <w:marLeft w:val="0"/>
      <w:marRight w:val="0"/>
      <w:marTop w:val="0"/>
      <w:marBottom w:val="0"/>
      <w:divBdr>
        <w:top w:val="none" w:sz="0" w:space="0" w:color="auto"/>
        <w:left w:val="none" w:sz="0" w:space="0" w:color="auto"/>
        <w:bottom w:val="none" w:sz="0" w:space="0" w:color="auto"/>
        <w:right w:val="none" w:sz="0" w:space="0" w:color="auto"/>
      </w:divBdr>
    </w:div>
    <w:div w:id="706875554">
      <w:bodyDiv w:val="1"/>
      <w:marLeft w:val="0"/>
      <w:marRight w:val="0"/>
      <w:marTop w:val="0"/>
      <w:marBottom w:val="0"/>
      <w:divBdr>
        <w:top w:val="none" w:sz="0" w:space="0" w:color="auto"/>
        <w:left w:val="none" w:sz="0" w:space="0" w:color="auto"/>
        <w:bottom w:val="none" w:sz="0" w:space="0" w:color="auto"/>
        <w:right w:val="none" w:sz="0" w:space="0" w:color="auto"/>
      </w:divBdr>
    </w:div>
    <w:div w:id="709257722">
      <w:bodyDiv w:val="1"/>
      <w:marLeft w:val="0"/>
      <w:marRight w:val="0"/>
      <w:marTop w:val="0"/>
      <w:marBottom w:val="0"/>
      <w:divBdr>
        <w:top w:val="none" w:sz="0" w:space="0" w:color="auto"/>
        <w:left w:val="none" w:sz="0" w:space="0" w:color="auto"/>
        <w:bottom w:val="none" w:sz="0" w:space="0" w:color="auto"/>
        <w:right w:val="none" w:sz="0" w:space="0" w:color="auto"/>
      </w:divBdr>
    </w:div>
    <w:div w:id="712386664">
      <w:bodyDiv w:val="1"/>
      <w:marLeft w:val="0"/>
      <w:marRight w:val="0"/>
      <w:marTop w:val="0"/>
      <w:marBottom w:val="0"/>
      <w:divBdr>
        <w:top w:val="none" w:sz="0" w:space="0" w:color="auto"/>
        <w:left w:val="none" w:sz="0" w:space="0" w:color="auto"/>
        <w:bottom w:val="none" w:sz="0" w:space="0" w:color="auto"/>
        <w:right w:val="none" w:sz="0" w:space="0" w:color="auto"/>
      </w:divBdr>
    </w:div>
    <w:div w:id="718432878">
      <w:bodyDiv w:val="1"/>
      <w:marLeft w:val="0"/>
      <w:marRight w:val="0"/>
      <w:marTop w:val="0"/>
      <w:marBottom w:val="0"/>
      <w:divBdr>
        <w:top w:val="none" w:sz="0" w:space="0" w:color="auto"/>
        <w:left w:val="none" w:sz="0" w:space="0" w:color="auto"/>
        <w:bottom w:val="none" w:sz="0" w:space="0" w:color="auto"/>
        <w:right w:val="none" w:sz="0" w:space="0" w:color="auto"/>
      </w:divBdr>
      <w:divsChild>
        <w:div w:id="155149457">
          <w:marLeft w:val="480"/>
          <w:marRight w:val="0"/>
          <w:marTop w:val="0"/>
          <w:marBottom w:val="0"/>
          <w:divBdr>
            <w:top w:val="none" w:sz="0" w:space="0" w:color="auto"/>
            <w:left w:val="none" w:sz="0" w:space="0" w:color="auto"/>
            <w:bottom w:val="none" w:sz="0" w:space="0" w:color="auto"/>
            <w:right w:val="none" w:sz="0" w:space="0" w:color="auto"/>
          </w:divBdr>
        </w:div>
        <w:div w:id="303123377">
          <w:marLeft w:val="480"/>
          <w:marRight w:val="0"/>
          <w:marTop w:val="0"/>
          <w:marBottom w:val="0"/>
          <w:divBdr>
            <w:top w:val="none" w:sz="0" w:space="0" w:color="auto"/>
            <w:left w:val="none" w:sz="0" w:space="0" w:color="auto"/>
            <w:bottom w:val="none" w:sz="0" w:space="0" w:color="auto"/>
            <w:right w:val="none" w:sz="0" w:space="0" w:color="auto"/>
          </w:divBdr>
        </w:div>
        <w:div w:id="1264992013">
          <w:marLeft w:val="480"/>
          <w:marRight w:val="0"/>
          <w:marTop w:val="0"/>
          <w:marBottom w:val="0"/>
          <w:divBdr>
            <w:top w:val="none" w:sz="0" w:space="0" w:color="auto"/>
            <w:left w:val="none" w:sz="0" w:space="0" w:color="auto"/>
            <w:bottom w:val="none" w:sz="0" w:space="0" w:color="auto"/>
            <w:right w:val="none" w:sz="0" w:space="0" w:color="auto"/>
          </w:divBdr>
        </w:div>
        <w:div w:id="1549486288">
          <w:marLeft w:val="480"/>
          <w:marRight w:val="0"/>
          <w:marTop w:val="0"/>
          <w:marBottom w:val="0"/>
          <w:divBdr>
            <w:top w:val="none" w:sz="0" w:space="0" w:color="auto"/>
            <w:left w:val="none" w:sz="0" w:space="0" w:color="auto"/>
            <w:bottom w:val="none" w:sz="0" w:space="0" w:color="auto"/>
            <w:right w:val="none" w:sz="0" w:space="0" w:color="auto"/>
          </w:divBdr>
        </w:div>
        <w:div w:id="397678480">
          <w:marLeft w:val="480"/>
          <w:marRight w:val="0"/>
          <w:marTop w:val="0"/>
          <w:marBottom w:val="0"/>
          <w:divBdr>
            <w:top w:val="none" w:sz="0" w:space="0" w:color="auto"/>
            <w:left w:val="none" w:sz="0" w:space="0" w:color="auto"/>
            <w:bottom w:val="none" w:sz="0" w:space="0" w:color="auto"/>
            <w:right w:val="none" w:sz="0" w:space="0" w:color="auto"/>
          </w:divBdr>
        </w:div>
        <w:div w:id="1000740788">
          <w:marLeft w:val="480"/>
          <w:marRight w:val="0"/>
          <w:marTop w:val="0"/>
          <w:marBottom w:val="0"/>
          <w:divBdr>
            <w:top w:val="none" w:sz="0" w:space="0" w:color="auto"/>
            <w:left w:val="none" w:sz="0" w:space="0" w:color="auto"/>
            <w:bottom w:val="none" w:sz="0" w:space="0" w:color="auto"/>
            <w:right w:val="none" w:sz="0" w:space="0" w:color="auto"/>
          </w:divBdr>
        </w:div>
        <w:div w:id="944847943">
          <w:marLeft w:val="480"/>
          <w:marRight w:val="0"/>
          <w:marTop w:val="0"/>
          <w:marBottom w:val="0"/>
          <w:divBdr>
            <w:top w:val="none" w:sz="0" w:space="0" w:color="auto"/>
            <w:left w:val="none" w:sz="0" w:space="0" w:color="auto"/>
            <w:bottom w:val="none" w:sz="0" w:space="0" w:color="auto"/>
            <w:right w:val="none" w:sz="0" w:space="0" w:color="auto"/>
          </w:divBdr>
        </w:div>
        <w:div w:id="761494094">
          <w:marLeft w:val="480"/>
          <w:marRight w:val="0"/>
          <w:marTop w:val="0"/>
          <w:marBottom w:val="0"/>
          <w:divBdr>
            <w:top w:val="none" w:sz="0" w:space="0" w:color="auto"/>
            <w:left w:val="none" w:sz="0" w:space="0" w:color="auto"/>
            <w:bottom w:val="none" w:sz="0" w:space="0" w:color="auto"/>
            <w:right w:val="none" w:sz="0" w:space="0" w:color="auto"/>
          </w:divBdr>
        </w:div>
        <w:div w:id="283197355">
          <w:marLeft w:val="480"/>
          <w:marRight w:val="0"/>
          <w:marTop w:val="0"/>
          <w:marBottom w:val="0"/>
          <w:divBdr>
            <w:top w:val="none" w:sz="0" w:space="0" w:color="auto"/>
            <w:left w:val="none" w:sz="0" w:space="0" w:color="auto"/>
            <w:bottom w:val="none" w:sz="0" w:space="0" w:color="auto"/>
            <w:right w:val="none" w:sz="0" w:space="0" w:color="auto"/>
          </w:divBdr>
        </w:div>
        <w:div w:id="247735123">
          <w:marLeft w:val="480"/>
          <w:marRight w:val="0"/>
          <w:marTop w:val="0"/>
          <w:marBottom w:val="0"/>
          <w:divBdr>
            <w:top w:val="none" w:sz="0" w:space="0" w:color="auto"/>
            <w:left w:val="none" w:sz="0" w:space="0" w:color="auto"/>
            <w:bottom w:val="none" w:sz="0" w:space="0" w:color="auto"/>
            <w:right w:val="none" w:sz="0" w:space="0" w:color="auto"/>
          </w:divBdr>
        </w:div>
        <w:div w:id="1832407896">
          <w:marLeft w:val="480"/>
          <w:marRight w:val="0"/>
          <w:marTop w:val="0"/>
          <w:marBottom w:val="0"/>
          <w:divBdr>
            <w:top w:val="none" w:sz="0" w:space="0" w:color="auto"/>
            <w:left w:val="none" w:sz="0" w:space="0" w:color="auto"/>
            <w:bottom w:val="none" w:sz="0" w:space="0" w:color="auto"/>
            <w:right w:val="none" w:sz="0" w:space="0" w:color="auto"/>
          </w:divBdr>
        </w:div>
        <w:div w:id="1907260838">
          <w:marLeft w:val="480"/>
          <w:marRight w:val="0"/>
          <w:marTop w:val="0"/>
          <w:marBottom w:val="0"/>
          <w:divBdr>
            <w:top w:val="none" w:sz="0" w:space="0" w:color="auto"/>
            <w:left w:val="none" w:sz="0" w:space="0" w:color="auto"/>
            <w:bottom w:val="none" w:sz="0" w:space="0" w:color="auto"/>
            <w:right w:val="none" w:sz="0" w:space="0" w:color="auto"/>
          </w:divBdr>
        </w:div>
        <w:div w:id="1755973019">
          <w:marLeft w:val="480"/>
          <w:marRight w:val="0"/>
          <w:marTop w:val="0"/>
          <w:marBottom w:val="0"/>
          <w:divBdr>
            <w:top w:val="none" w:sz="0" w:space="0" w:color="auto"/>
            <w:left w:val="none" w:sz="0" w:space="0" w:color="auto"/>
            <w:bottom w:val="none" w:sz="0" w:space="0" w:color="auto"/>
            <w:right w:val="none" w:sz="0" w:space="0" w:color="auto"/>
          </w:divBdr>
        </w:div>
        <w:div w:id="1141264206">
          <w:marLeft w:val="480"/>
          <w:marRight w:val="0"/>
          <w:marTop w:val="0"/>
          <w:marBottom w:val="0"/>
          <w:divBdr>
            <w:top w:val="none" w:sz="0" w:space="0" w:color="auto"/>
            <w:left w:val="none" w:sz="0" w:space="0" w:color="auto"/>
            <w:bottom w:val="none" w:sz="0" w:space="0" w:color="auto"/>
            <w:right w:val="none" w:sz="0" w:space="0" w:color="auto"/>
          </w:divBdr>
        </w:div>
        <w:div w:id="741441156">
          <w:marLeft w:val="480"/>
          <w:marRight w:val="0"/>
          <w:marTop w:val="0"/>
          <w:marBottom w:val="0"/>
          <w:divBdr>
            <w:top w:val="none" w:sz="0" w:space="0" w:color="auto"/>
            <w:left w:val="none" w:sz="0" w:space="0" w:color="auto"/>
            <w:bottom w:val="none" w:sz="0" w:space="0" w:color="auto"/>
            <w:right w:val="none" w:sz="0" w:space="0" w:color="auto"/>
          </w:divBdr>
        </w:div>
        <w:div w:id="1685552700">
          <w:marLeft w:val="480"/>
          <w:marRight w:val="0"/>
          <w:marTop w:val="0"/>
          <w:marBottom w:val="0"/>
          <w:divBdr>
            <w:top w:val="none" w:sz="0" w:space="0" w:color="auto"/>
            <w:left w:val="none" w:sz="0" w:space="0" w:color="auto"/>
            <w:bottom w:val="none" w:sz="0" w:space="0" w:color="auto"/>
            <w:right w:val="none" w:sz="0" w:space="0" w:color="auto"/>
          </w:divBdr>
        </w:div>
        <w:div w:id="82190893">
          <w:marLeft w:val="480"/>
          <w:marRight w:val="0"/>
          <w:marTop w:val="0"/>
          <w:marBottom w:val="0"/>
          <w:divBdr>
            <w:top w:val="none" w:sz="0" w:space="0" w:color="auto"/>
            <w:left w:val="none" w:sz="0" w:space="0" w:color="auto"/>
            <w:bottom w:val="none" w:sz="0" w:space="0" w:color="auto"/>
            <w:right w:val="none" w:sz="0" w:space="0" w:color="auto"/>
          </w:divBdr>
        </w:div>
        <w:div w:id="497506648">
          <w:marLeft w:val="480"/>
          <w:marRight w:val="0"/>
          <w:marTop w:val="0"/>
          <w:marBottom w:val="0"/>
          <w:divBdr>
            <w:top w:val="none" w:sz="0" w:space="0" w:color="auto"/>
            <w:left w:val="none" w:sz="0" w:space="0" w:color="auto"/>
            <w:bottom w:val="none" w:sz="0" w:space="0" w:color="auto"/>
            <w:right w:val="none" w:sz="0" w:space="0" w:color="auto"/>
          </w:divBdr>
        </w:div>
        <w:div w:id="1038698027">
          <w:marLeft w:val="480"/>
          <w:marRight w:val="0"/>
          <w:marTop w:val="0"/>
          <w:marBottom w:val="0"/>
          <w:divBdr>
            <w:top w:val="none" w:sz="0" w:space="0" w:color="auto"/>
            <w:left w:val="none" w:sz="0" w:space="0" w:color="auto"/>
            <w:bottom w:val="none" w:sz="0" w:space="0" w:color="auto"/>
            <w:right w:val="none" w:sz="0" w:space="0" w:color="auto"/>
          </w:divBdr>
        </w:div>
        <w:div w:id="2063479029">
          <w:marLeft w:val="480"/>
          <w:marRight w:val="0"/>
          <w:marTop w:val="0"/>
          <w:marBottom w:val="0"/>
          <w:divBdr>
            <w:top w:val="none" w:sz="0" w:space="0" w:color="auto"/>
            <w:left w:val="none" w:sz="0" w:space="0" w:color="auto"/>
            <w:bottom w:val="none" w:sz="0" w:space="0" w:color="auto"/>
            <w:right w:val="none" w:sz="0" w:space="0" w:color="auto"/>
          </w:divBdr>
        </w:div>
        <w:div w:id="1426269636">
          <w:marLeft w:val="480"/>
          <w:marRight w:val="0"/>
          <w:marTop w:val="0"/>
          <w:marBottom w:val="0"/>
          <w:divBdr>
            <w:top w:val="none" w:sz="0" w:space="0" w:color="auto"/>
            <w:left w:val="none" w:sz="0" w:space="0" w:color="auto"/>
            <w:bottom w:val="none" w:sz="0" w:space="0" w:color="auto"/>
            <w:right w:val="none" w:sz="0" w:space="0" w:color="auto"/>
          </w:divBdr>
        </w:div>
        <w:div w:id="500506163">
          <w:marLeft w:val="480"/>
          <w:marRight w:val="0"/>
          <w:marTop w:val="0"/>
          <w:marBottom w:val="0"/>
          <w:divBdr>
            <w:top w:val="none" w:sz="0" w:space="0" w:color="auto"/>
            <w:left w:val="none" w:sz="0" w:space="0" w:color="auto"/>
            <w:bottom w:val="none" w:sz="0" w:space="0" w:color="auto"/>
            <w:right w:val="none" w:sz="0" w:space="0" w:color="auto"/>
          </w:divBdr>
        </w:div>
        <w:div w:id="2122989349">
          <w:marLeft w:val="480"/>
          <w:marRight w:val="0"/>
          <w:marTop w:val="0"/>
          <w:marBottom w:val="0"/>
          <w:divBdr>
            <w:top w:val="none" w:sz="0" w:space="0" w:color="auto"/>
            <w:left w:val="none" w:sz="0" w:space="0" w:color="auto"/>
            <w:bottom w:val="none" w:sz="0" w:space="0" w:color="auto"/>
            <w:right w:val="none" w:sz="0" w:space="0" w:color="auto"/>
          </w:divBdr>
        </w:div>
        <w:div w:id="269052834">
          <w:marLeft w:val="480"/>
          <w:marRight w:val="0"/>
          <w:marTop w:val="0"/>
          <w:marBottom w:val="0"/>
          <w:divBdr>
            <w:top w:val="none" w:sz="0" w:space="0" w:color="auto"/>
            <w:left w:val="none" w:sz="0" w:space="0" w:color="auto"/>
            <w:bottom w:val="none" w:sz="0" w:space="0" w:color="auto"/>
            <w:right w:val="none" w:sz="0" w:space="0" w:color="auto"/>
          </w:divBdr>
        </w:div>
        <w:div w:id="1206408120">
          <w:marLeft w:val="480"/>
          <w:marRight w:val="0"/>
          <w:marTop w:val="0"/>
          <w:marBottom w:val="0"/>
          <w:divBdr>
            <w:top w:val="none" w:sz="0" w:space="0" w:color="auto"/>
            <w:left w:val="none" w:sz="0" w:space="0" w:color="auto"/>
            <w:bottom w:val="none" w:sz="0" w:space="0" w:color="auto"/>
            <w:right w:val="none" w:sz="0" w:space="0" w:color="auto"/>
          </w:divBdr>
        </w:div>
        <w:div w:id="1046641058">
          <w:marLeft w:val="480"/>
          <w:marRight w:val="0"/>
          <w:marTop w:val="0"/>
          <w:marBottom w:val="0"/>
          <w:divBdr>
            <w:top w:val="none" w:sz="0" w:space="0" w:color="auto"/>
            <w:left w:val="none" w:sz="0" w:space="0" w:color="auto"/>
            <w:bottom w:val="none" w:sz="0" w:space="0" w:color="auto"/>
            <w:right w:val="none" w:sz="0" w:space="0" w:color="auto"/>
          </w:divBdr>
        </w:div>
        <w:div w:id="1974287298">
          <w:marLeft w:val="480"/>
          <w:marRight w:val="0"/>
          <w:marTop w:val="0"/>
          <w:marBottom w:val="0"/>
          <w:divBdr>
            <w:top w:val="none" w:sz="0" w:space="0" w:color="auto"/>
            <w:left w:val="none" w:sz="0" w:space="0" w:color="auto"/>
            <w:bottom w:val="none" w:sz="0" w:space="0" w:color="auto"/>
            <w:right w:val="none" w:sz="0" w:space="0" w:color="auto"/>
          </w:divBdr>
        </w:div>
        <w:div w:id="2035036636">
          <w:marLeft w:val="480"/>
          <w:marRight w:val="0"/>
          <w:marTop w:val="0"/>
          <w:marBottom w:val="0"/>
          <w:divBdr>
            <w:top w:val="none" w:sz="0" w:space="0" w:color="auto"/>
            <w:left w:val="none" w:sz="0" w:space="0" w:color="auto"/>
            <w:bottom w:val="none" w:sz="0" w:space="0" w:color="auto"/>
            <w:right w:val="none" w:sz="0" w:space="0" w:color="auto"/>
          </w:divBdr>
        </w:div>
        <w:div w:id="1759986946">
          <w:marLeft w:val="480"/>
          <w:marRight w:val="0"/>
          <w:marTop w:val="0"/>
          <w:marBottom w:val="0"/>
          <w:divBdr>
            <w:top w:val="none" w:sz="0" w:space="0" w:color="auto"/>
            <w:left w:val="none" w:sz="0" w:space="0" w:color="auto"/>
            <w:bottom w:val="none" w:sz="0" w:space="0" w:color="auto"/>
            <w:right w:val="none" w:sz="0" w:space="0" w:color="auto"/>
          </w:divBdr>
        </w:div>
        <w:div w:id="1354963210">
          <w:marLeft w:val="480"/>
          <w:marRight w:val="0"/>
          <w:marTop w:val="0"/>
          <w:marBottom w:val="0"/>
          <w:divBdr>
            <w:top w:val="none" w:sz="0" w:space="0" w:color="auto"/>
            <w:left w:val="none" w:sz="0" w:space="0" w:color="auto"/>
            <w:bottom w:val="none" w:sz="0" w:space="0" w:color="auto"/>
            <w:right w:val="none" w:sz="0" w:space="0" w:color="auto"/>
          </w:divBdr>
        </w:div>
        <w:div w:id="694303793">
          <w:marLeft w:val="480"/>
          <w:marRight w:val="0"/>
          <w:marTop w:val="0"/>
          <w:marBottom w:val="0"/>
          <w:divBdr>
            <w:top w:val="none" w:sz="0" w:space="0" w:color="auto"/>
            <w:left w:val="none" w:sz="0" w:space="0" w:color="auto"/>
            <w:bottom w:val="none" w:sz="0" w:space="0" w:color="auto"/>
            <w:right w:val="none" w:sz="0" w:space="0" w:color="auto"/>
          </w:divBdr>
        </w:div>
        <w:div w:id="444085780">
          <w:marLeft w:val="480"/>
          <w:marRight w:val="0"/>
          <w:marTop w:val="0"/>
          <w:marBottom w:val="0"/>
          <w:divBdr>
            <w:top w:val="none" w:sz="0" w:space="0" w:color="auto"/>
            <w:left w:val="none" w:sz="0" w:space="0" w:color="auto"/>
            <w:bottom w:val="none" w:sz="0" w:space="0" w:color="auto"/>
            <w:right w:val="none" w:sz="0" w:space="0" w:color="auto"/>
          </w:divBdr>
        </w:div>
        <w:div w:id="1417241495">
          <w:marLeft w:val="480"/>
          <w:marRight w:val="0"/>
          <w:marTop w:val="0"/>
          <w:marBottom w:val="0"/>
          <w:divBdr>
            <w:top w:val="none" w:sz="0" w:space="0" w:color="auto"/>
            <w:left w:val="none" w:sz="0" w:space="0" w:color="auto"/>
            <w:bottom w:val="none" w:sz="0" w:space="0" w:color="auto"/>
            <w:right w:val="none" w:sz="0" w:space="0" w:color="auto"/>
          </w:divBdr>
        </w:div>
        <w:div w:id="652955610">
          <w:marLeft w:val="480"/>
          <w:marRight w:val="0"/>
          <w:marTop w:val="0"/>
          <w:marBottom w:val="0"/>
          <w:divBdr>
            <w:top w:val="none" w:sz="0" w:space="0" w:color="auto"/>
            <w:left w:val="none" w:sz="0" w:space="0" w:color="auto"/>
            <w:bottom w:val="none" w:sz="0" w:space="0" w:color="auto"/>
            <w:right w:val="none" w:sz="0" w:space="0" w:color="auto"/>
          </w:divBdr>
        </w:div>
        <w:div w:id="96413547">
          <w:marLeft w:val="480"/>
          <w:marRight w:val="0"/>
          <w:marTop w:val="0"/>
          <w:marBottom w:val="0"/>
          <w:divBdr>
            <w:top w:val="none" w:sz="0" w:space="0" w:color="auto"/>
            <w:left w:val="none" w:sz="0" w:space="0" w:color="auto"/>
            <w:bottom w:val="none" w:sz="0" w:space="0" w:color="auto"/>
            <w:right w:val="none" w:sz="0" w:space="0" w:color="auto"/>
          </w:divBdr>
        </w:div>
        <w:div w:id="1569074604">
          <w:marLeft w:val="480"/>
          <w:marRight w:val="0"/>
          <w:marTop w:val="0"/>
          <w:marBottom w:val="0"/>
          <w:divBdr>
            <w:top w:val="none" w:sz="0" w:space="0" w:color="auto"/>
            <w:left w:val="none" w:sz="0" w:space="0" w:color="auto"/>
            <w:bottom w:val="none" w:sz="0" w:space="0" w:color="auto"/>
            <w:right w:val="none" w:sz="0" w:space="0" w:color="auto"/>
          </w:divBdr>
        </w:div>
        <w:div w:id="29770140">
          <w:marLeft w:val="480"/>
          <w:marRight w:val="0"/>
          <w:marTop w:val="0"/>
          <w:marBottom w:val="0"/>
          <w:divBdr>
            <w:top w:val="none" w:sz="0" w:space="0" w:color="auto"/>
            <w:left w:val="none" w:sz="0" w:space="0" w:color="auto"/>
            <w:bottom w:val="none" w:sz="0" w:space="0" w:color="auto"/>
            <w:right w:val="none" w:sz="0" w:space="0" w:color="auto"/>
          </w:divBdr>
        </w:div>
        <w:div w:id="177499734">
          <w:marLeft w:val="480"/>
          <w:marRight w:val="0"/>
          <w:marTop w:val="0"/>
          <w:marBottom w:val="0"/>
          <w:divBdr>
            <w:top w:val="none" w:sz="0" w:space="0" w:color="auto"/>
            <w:left w:val="none" w:sz="0" w:space="0" w:color="auto"/>
            <w:bottom w:val="none" w:sz="0" w:space="0" w:color="auto"/>
            <w:right w:val="none" w:sz="0" w:space="0" w:color="auto"/>
          </w:divBdr>
        </w:div>
        <w:div w:id="1122378550">
          <w:marLeft w:val="480"/>
          <w:marRight w:val="0"/>
          <w:marTop w:val="0"/>
          <w:marBottom w:val="0"/>
          <w:divBdr>
            <w:top w:val="none" w:sz="0" w:space="0" w:color="auto"/>
            <w:left w:val="none" w:sz="0" w:space="0" w:color="auto"/>
            <w:bottom w:val="none" w:sz="0" w:space="0" w:color="auto"/>
            <w:right w:val="none" w:sz="0" w:space="0" w:color="auto"/>
          </w:divBdr>
        </w:div>
        <w:div w:id="1437290237">
          <w:marLeft w:val="480"/>
          <w:marRight w:val="0"/>
          <w:marTop w:val="0"/>
          <w:marBottom w:val="0"/>
          <w:divBdr>
            <w:top w:val="none" w:sz="0" w:space="0" w:color="auto"/>
            <w:left w:val="none" w:sz="0" w:space="0" w:color="auto"/>
            <w:bottom w:val="none" w:sz="0" w:space="0" w:color="auto"/>
            <w:right w:val="none" w:sz="0" w:space="0" w:color="auto"/>
          </w:divBdr>
        </w:div>
        <w:div w:id="2106879524">
          <w:marLeft w:val="480"/>
          <w:marRight w:val="0"/>
          <w:marTop w:val="0"/>
          <w:marBottom w:val="0"/>
          <w:divBdr>
            <w:top w:val="none" w:sz="0" w:space="0" w:color="auto"/>
            <w:left w:val="none" w:sz="0" w:space="0" w:color="auto"/>
            <w:bottom w:val="none" w:sz="0" w:space="0" w:color="auto"/>
            <w:right w:val="none" w:sz="0" w:space="0" w:color="auto"/>
          </w:divBdr>
        </w:div>
        <w:div w:id="1056782982">
          <w:marLeft w:val="480"/>
          <w:marRight w:val="0"/>
          <w:marTop w:val="0"/>
          <w:marBottom w:val="0"/>
          <w:divBdr>
            <w:top w:val="none" w:sz="0" w:space="0" w:color="auto"/>
            <w:left w:val="none" w:sz="0" w:space="0" w:color="auto"/>
            <w:bottom w:val="none" w:sz="0" w:space="0" w:color="auto"/>
            <w:right w:val="none" w:sz="0" w:space="0" w:color="auto"/>
          </w:divBdr>
        </w:div>
        <w:div w:id="1832213782">
          <w:marLeft w:val="480"/>
          <w:marRight w:val="0"/>
          <w:marTop w:val="0"/>
          <w:marBottom w:val="0"/>
          <w:divBdr>
            <w:top w:val="none" w:sz="0" w:space="0" w:color="auto"/>
            <w:left w:val="none" w:sz="0" w:space="0" w:color="auto"/>
            <w:bottom w:val="none" w:sz="0" w:space="0" w:color="auto"/>
            <w:right w:val="none" w:sz="0" w:space="0" w:color="auto"/>
          </w:divBdr>
        </w:div>
        <w:div w:id="51199282">
          <w:marLeft w:val="480"/>
          <w:marRight w:val="0"/>
          <w:marTop w:val="0"/>
          <w:marBottom w:val="0"/>
          <w:divBdr>
            <w:top w:val="none" w:sz="0" w:space="0" w:color="auto"/>
            <w:left w:val="none" w:sz="0" w:space="0" w:color="auto"/>
            <w:bottom w:val="none" w:sz="0" w:space="0" w:color="auto"/>
            <w:right w:val="none" w:sz="0" w:space="0" w:color="auto"/>
          </w:divBdr>
        </w:div>
        <w:div w:id="934824049">
          <w:marLeft w:val="480"/>
          <w:marRight w:val="0"/>
          <w:marTop w:val="0"/>
          <w:marBottom w:val="0"/>
          <w:divBdr>
            <w:top w:val="none" w:sz="0" w:space="0" w:color="auto"/>
            <w:left w:val="none" w:sz="0" w:space="0" w:color="auto"/>
            <w:bottom w:val="none" w:sz="0" w:space="0" w:color="auto"/>
            <w:right w:val="none" w:sz="0" w:space="0" w:color="auto"/>
          </w:divBdr>
        </w:div>
        <w:div w:id="737247218">
          <w:marLeft w:val="480"/>
          <w:marRight w:val="0"/>
          <w:marTop w:val="0"/>
          <w:marBottom w:val="0"/>
          <w:divBdr>
            <w:top w:val="none" w:sz="0" w:space="0" w:color="auto"/>
            <w:left w:val="none" w:sz="0" w:space="0" w:color="auto"/>
            <w:bottom w:val="none" w:sz="0" w:space="0" w:color="auto"/>
            <w:right w:val="none" w:sz="0" w:space="0" w:color="auto"/>
          </w:divBdr>
        </w:div>
        <w:div w:id="330910601">
          <w:marLeft w:val="480"/>
          <w:marRight w:val="0"/>
          <w:marTop w:val="0"/>
          <w:marBottom w:val="0"/>
          <w:divBdr>
            <w:top w:val="none" w:sz="0" w:space="0" w:color="auto"/>
            <w:left w:val="none" w:sz="0" w:space="0" w:color="auto"/>
            <w:bottom w:val="none" w:sz="0" w:space="0" w:color="auto"/>
            <w:right w:val="none" w:sz="0" w:space="0" w:color="auto"/>
          </w:divBdr>
        </w:div>
        <w:div w:id="945313322">
          <w:marLeft w:val="480"/>
          <w:marRight w:val="0"/>
          <w:marTop w:val="0"/>
          <w:marBottom w:val="0"/>
          <w:divBdr>
            <w:top w:val="none" w:sz="0" w:space="0" w:color="auto"/>
            <w:left w:val="none" w:sz="0" w:space="0" w:color="auto"/>
            <w:bottom w:val="none" w:sz="0" w:space="0" w:color="auto"/>
            <w:right w:val="none" w:sz="0" w:space="0" w:color="auto"/>
          </w:divBdr>
        </w:div>
        <w:div w:id="2068533837">
          <w:marLeft w:val="480"/>
          <w:marRight w:val="0"/>
          <w:marTop w:val="0"/>
          <w:marBottom w:val="0"/>
          <w:divBdr>
            <w:top w:val="none" w:sz="0" w:space="0" w:color="auto"/>
            <w:left w:val="none" w:sz="0" w:space="0" w:color="auto"/>
            <w:bottom w:val="none" w:sz="0" w:space="0" w:color="auto"/>
            <w:right w:val="none" w:sz="0" w:space="0" w:color="auto"/>
          </w:divBdr>
        </w:div>
        <w:div w:id="1098519932">
          <w:marLeft w:val="480"/>
          <w:marRight w:val="0"/>
          <w:marTop w:val="0"/>
          <w:marBottom w:val="0"/>
          <w:divBdr>
            <w:top w:val="none" w:sz="0" w:space="0" w:color="auto"/>
            <w:left w:val="none" w:sz="0" w:space="0" w:color="auto"/>
            <w:bottom w:val="none" w:sz="0" w:space="0" w:color="auto"/>
            <w:right w:val="none" w:sz="0" w:space="0" w:color="auto"/>
          </w:divBdr>
        </w:div>
        <w:div w:id="954215673">
          <w:marLeft w:val="480"/>
          <w:marRight w:val="0"/>
          <w:marTop w:val="0"/>
          <w:marBottom w:val="0"/>
          <w:divBdr>
            <w:top w:val="none" w:sz="0" w:space="0" w:color="auto"/>
            <w:left w:val="none" w:sz="0" w:space="0" w:color="auto"/>
            <w:bottom w:val="none" w:sz="0" w:space="0" w:color="auto"/>
            <w:right w:val="none" w:sz="0" w:space="0" w:color="auto"/>
          </w:divBdr>
        </w:div>
        <w:div w:id="1452433200">
          <w:marLeft w:val="480"/>
          <w:marRight w:val="0"/>
          <w:marTop w:val="0"/>
          <w:marBottom w:val="0"/>
          <w:divBdr>
            <w:top w:val="none" w:sz="0" w:space="0" w:color="auto"/>
            <w:left w:val="none" w:sz="0" w:space="0" w:color="auto"/>
            <w:bottom w:val="none" w:sz="0" w:space="0" w:color="auto"/>
            <w:right w:val="none" w:sz="0" w:space="0" w:color="auto"/>
          </w:divBdr>
        </w:div>
        <w:div w:id="298196047">
          <w:marLeft w:val="480"/>
          <w:marRight w:val="0"/>
          <w:marTop w:val="0"/>
          <w:marBottom w:val="0"/>
          <w:divBdr>
            <w:top w:val="none" w:sz="0" w:space="0" w:color="auto"/>
            <w:left w:val="none" w:sz="0" w:space="0" w:color="auto"/>
            <w:bottom w:val="none" w:sz="0" w:space="0" w:color="auto"/>
            <w:right w:val="none" w:sz="0" w:space="0" w:color="auto"/>
          </w:divBdr>
        </w:div>
        <w:div w:id="1515610195">
          <w:marLeft w:val="480"/>
          <w:marRight w:val="0"/>
          <w:marTop w:val="0"/>
          <w:marBottom w:val="0"/>
          <w:divBdr>
            <w:top w:val="none" w:sz="0" w:space="0" w:color="auto"/>
            <w:left w:val="none" w:sz="0" w:space="0" w:color="auto"/>
            <w:bottom w:val="none" w:sz="0" w:space="0" w:color="auto"/>
            <w:right w:val="none" w:sz="0" w:space="0" w:color="auto"/>
          </w:divBdr>
        </w:div>
        <w:div w:id="1158426372">
          <w:marLeft w:val="480"/>
          <w:marRight w:val="0"/>
          <w:marTop w:val="0"/>
          <w:marBottom w:val="0"/>
          <w:divBdr>
            <w:top w:val="none" w:sz="0" w:space="0" w:color="auto"/>
            <w:left w:val="none" w:sz="0" w:space="0" w:color="auto"/>
            <w:bottom w:val="none" w:sz="0" w:space="0" w:color="auto"/>
            <w:right w:val="none" w:sz="0" w:space="0" w:color="auto"/>
          </w:divBdr>
        </w:div>
        <w:div w:id="782574777">
          <w:marLeft w:val="480"/>
          <w:marRight w:val="0"/>
          <w:marTop w:val="0"/>
          <w:marBottom w:val="0"/>
          <w:divBdr>
            <w:top w:val="none" w:sz="0" w:space="0" w:color="auto"/>
            <w:left w:val="none" w:sz="0" w:space="0" w:color="auto"/>
            <w:bottom w:val="none" w:sz="0" w:space="0" w:color="auto"/>
            <w:right w:val="none" w:sz="0" w:space="0" w:color="auto"/>
          </w:divBdr>
        </w:div>
        <w:div w:id="1928687953">
          <w:marLeft w:val="480"/>
          <w:marRight w:val="0"/>
          <w:marTop w:val="0"/>
          <w:marBottom w:val="0"/>
          <w:divBdr>
            <w:top w:val="none" w:sz="0" w:space="0" w:color="auto"/>
            <w:left w:val="none" w:sz="0" w:space="0" w:color="auto"/>
            <w:bottom w:val="none" w:sz="0" w:space="0" w:color="auto"/>
            <w:right w:val="none" w:sz="0" w:space="0" w:color="auto"/>
          </w:divBdr>
        </w:div>
      </w:divsChild>
    </w:div>
    <w:div w:id="733888919">
      <w:bodyDiv w:val="1"/>
      <w:marLeft w:val="0"/>
      <w:marRight w:val="0"/>
      <w:marTop w:val="0"/>
      <w:marBottom w:val="0"/>
      <w:divBdr>
        <w:top w:val="none" w:sz="0" w:space="0" w:color="auto"/>
        <w:left w:val="none" w:sz="0" w:space="0" w:color="auto"/>
        <w:bottom w:val="none" w:sz="0" w:space="0" w:color="auto"/>
        <w:right w:val="none" w:sz="0" w:space="0" w:color="auto"/>
      </w:divBdr>
    </w:div>
    <w:div w:id="737674577">
      <w:bodyDiv w:val="1"/>
      <w:marLeft w:val="0"/>
      <w:marRight w:val="0"/>
      <w:marTop w:val="0"/>
      <w:marBottom w:val="0"/>
      <w:divBdr>
        <w:top w:val="none" w:sz="0" w:space="0" w:color="auto"/>
        <w:left w:val="none" w:sz="0" w:space="0" w:color="auto"/>
        <w:bottom w:val="none" w:sz="0" w:space="0" w:color="auto"/>
        <w:right w:val="none" w:sz="0" w:space="0" w:color="auto"/>
      </w:divBdr>
    </w:div>
    <w:div w:id="740642954">
      <w:bodyDiv w:val="1"/>
      <w:marLeft w:val="0"/>
      <w:marRight w:val="0"/>
      <w:marTop w:val="0"/>
      <w:marBottom w:val="0"/>
      <w:divBdr>
        <w:top w:val="none" w:sz="0" w:space="0" w:color="auto"/>
        <w:left w:val="none" w:sz="0" w:space="0" w:color="auto"/>
        <w:bottom w:val="none" w:sz="0" w:space="0" w:color="auto"/>
        <w:right w:val="none" w:sz="0" w:space="0" w:color="auto"/>
      </w:divBdr>
    </w:div>
    <w:div w:id="748582383">
      <w:bodyDiv w:val="1"/>
      <w:marLeft w:val="0"/>
      <w:marRight w:val="0"/>
      <w:marTop w:val="0"/>
      <w:marBottom w:val="0"/>
      <w:divBdr>
        <w:top w:val="none" w:sz="0" w:space="0" w:color="auto"/>
        <w:left w:val="none" w:sz="0" w:space="0" w:color="auto"/>
        <w:bottom w:val="none" w:sz="0" w:space="0" w:color="auto"/>
        <w:right w:val="none" w:sz="0" w:space="0" w:color="auto"/>
      </w:divBdr>
      <w:divsChild>
        <w:div w:id="653142880">
          <w:marLeft w:val="480"/>
          <w:marRight w:val="0"/>
          <w:marTop w:val="0"/>
          <w:marBottom w:val="0"/>
          <w:divBdr>
            <w:top w:val="none" w:sz="0" w:space="0" w:color="auto"/>
            <w:left w:val="none" w:sz="0" w:space="0" w:color="auto"/>
            <w:bottom w:val="none" w:sz="0" w:space="0" w:color="auto"/>
            <w:right w:val="none" w:sz="0" w:space="0" w:color="auto"/>
          </w:divBdr>
        </w:div>
        <w:div w:id="609553153">
          <w:marLeft w:val="480"/>
          <w:marRight w:val="0"/>
          <w:marTop w:val="0"/>
          <w:marBottom w:val="0"/>
          <w:divBdr>
            <w:top w:val="none" w:sz="0" w:space="0" w:color="auto"/>
            <w:left w:val="none" w:sz="0" w:space="0" w:color="auto"/>
            <w:bottom w:val="none" w:sz="0" w:space="0" w:color="auto"/>
            <w:right w:val="none" w:sz="0" w:space="0" w:color="auto"/>
          </w:divBdr>
        </w:div>
        <w:div w:id="1320689311">
          <w:marLeft w:val="480"/>
          <w:marRight w:val="0"/>
          <w:marTop w:val="0"/>
          <w:marBottom w:val="0"/>
          <w:divBdr>
            <w:top w:val="none" w:sz="0" w:space="0" w:color="auto"/>
            <w:left w:val="none" w:sz="0" w:space="0" w:color="auto"/>
            <w:bottom w:val="none" w:sz="0" w:space="0" w:color="auto"/>
            <w:right w:val="none" w:sz="0" w:space="0" w:color="auto"/>
          </w:divBdr>
        </w:div>
        <w:div w:id="1884830029">
          <w:marLeft w:val="480"/>
          <w:marRight w:val="0"/>
          <w:marTop w:val="0"/>
          <w:marBottom w:val="0"/>
          <w:divBdr>
            <w:top w:val="none" w:sz="0" w:space="0" w:color="auto"/>
            <w:left w:val="none" w:sz="0" w:space="0" w:color="auto"/>
            <w:bottom w:val="none" w:sz="0" w:space="0" w:color="auto"/>
            <w:right w:val="none" w:sz="0" w:space="0" w:color="auto"/>
          </w:divBdr>
        </w:div>
        <w:div w:id="1145388127">
          <w:marLeft w:val="480"/>
          <w:marRight w:val="0"/>
          <w:marTop w:val="0"/>
          <w:marBottom w:val="0"/>
          <w:divBdr>
            <w:top w:val="none" w:sz="0" w:space="0" w:color="auto"/>
            <w:left w:val="none" w:sz="0" w:space="0" w:color="auto"/>
            <w:bottom w:val="none" w:sz="0" w:space="0" w:color="auto"/>
            <w:right w:val="none" w:sz="0" w:space="0" w:color="auto"/>
          </w:divBdr>
        </w:div>
        <w:div w:id="2040161785">
          <w:marLeft w:val="480"/>
          <w:marRight w:val="0"/>
          <w:marTop w:val="0"/>
          <w:marBottom w:val="0"/>
          <w:divBdr>
            <w:top w:val="none" w:sz="0" w:space="0" w:color="auto"/>
            <w:left w:val="none" w:sz="0" w:space="0" w:color="auto"/>
            <w:bottom w:val="none" w:sz="0" w:space="0" w:color="auto"/>
            <w:right w:val="none" w:sz="0" w:space="0" w:color="auto"/>
          </w:divBdr>
        </w:div>
        <w:div w:id="249197661">
          <w:marLeft w:val="480"/>
          <w:marRight w:val="0"/>
          <w:marTop w:val="0"/>
          <w:marBottom w:val="0"/>
          <w:divBdr>
            <w:top w:val="none" w:sz="0" w:space="0" w:color="auto"/>
            <w:left w:val="none" w:sz="0" w:space="0" w:color="auto"/>
            <w:bottom w:val="none" w:sz="0" w:space="0" w:color="auto"/>
            <w:right w:val="none" w:sz="0" w:space="0" w:color="auto"/>
          </w:divBdr>
        </w:div>
        <w:div w:id="766461398">
          <w:marLeft w:val="480"/>
          <w:marRight w:val="0"/>
          <w:marTop w:val="0"/>
          <w:marBottom w:val="0"/>
          <w:divBdr>
            <w:top w:val="none" w:sz="0" w:space="0" w:color="auto"/>
            <w:left w:val="none" w:sz="0" w:space="0" w:color="auto"/>
            <w:bottom w:val="none" w:sz="0" w:space="0" w:color="auto"/>
            <w:right w:val="none" w:sz="0" w:space="0" w:color="auto"/>
          </w:divBdr>
        </w:div>
        <w:div w:id="431433519">
          <w:marLeft w:val="480"/>
          <w:marRight w:val="0"/>
          <w:marTop w:val="0"/>
          <w:marBottom w:val="0"/>
          <w:divBdr>
            <w:top w:val="none" w:sz="0" w:space="0" w:color="auto"/>
            <w:left w:val="none" w:sz="0" w:space="0" w:color="auto"/>
            <w:bottom w:val="none" w:sz="0" w:space="0" w:color="auto"/>
            <w:right w:val="none" w:sz="0" w:space="0" w:color="auto"/>
          </w:divBdr>
        </w:div>
        <w:div w:id="572129387">
          <w:marLeft w:val="480"/>
          <w:marRight w:val="0"/>
          <w:marTop w:val="0"/>
          <w:marBottom w:val="0"/>
          <w:divBdr>
            <w:top w:val="none" w:sz="0" w:space="0" w:color="auto"/>
            <w:left w:val="none" w:sz="0" w:space="0" w:color="auto"/>
            <w:bottom w:val="none" w:sz="0" w:space="0" w:color="auto"/>
            <w:right w:val="none" w:sz="0" w:space="0" w:color="auto"/>
          </w:divBdr>
        </w:div>
        <w:div w:id="397173755">
          <w:marLeft w:val="480"/>
          <w:marRight w:val="0"/>
          <w:marTop w:val="0"/>
          <w:marBottom w:val="0"/>
          <w:divBdr>
            <w:top w:val="none" w:sz="0" w:space="0" w:color="auto"/>
            <w:left w:val="none" w:sz="0" w:space="0" w:color="auto"/>
            <w:bottom w:val="none" w:sz="0" w:space="0" w:color="auto"/>
            <w:right w:val="none" w:sz="0" w:space="0" w:color="auto"/>
          </w:divBdr>
        </w:div>
        <w:div w:id="1836532964">
          <w:marLeft w:val="480"/>
          <w:marRight w:val="0"/>
          <w:marTop w:val="0"/>
          <w:marBottom w:val="0"/>
          <w:divBdr>
            <w:top w:val="none" w:sz="0" w:space="0" w:color="auto"/>
            <w:left w:val="none" w:sz="0" w:space="0" w:color="auto"/>
            <w:bottom w:val="none" w:sz="0" w:space="0" w:color="auto"/>
            <w:right w:val="none" w:sz="0" w:space="0" w:color="auto"/>
          </w:divBdr>
        </w:div>
        <w:div w:id="1717239898">
          <w:marLeft w:val="480"/>
          <w:marRight w:val="0"/>
          <w:marTop w:val="0"/>
          <w:marBottom w:val="0"/>
          <w:divBdr>
            <w:top w:val="none" w:sz="0" w:space="0" w:color="auto"/>
            <w:left w:val="none" w:sz="0" w:space="0" w:color="auto"/>
            <w:bottom w:val="none" w:sz="0" w:space="0" w:color="auto"/>
            <w:right w:val="none" w:sz="0" w:space="0" w:color="auto"/>
          </w:divBdr>
        </w:div>
        <w:div w:id="555118337">
          <w:marLeft w:val="480"/>
          <w:marRight w:val="0"/>
          <w:marTop w:val="0"/>
          <w:marBottom w:val="0"/>
          <w:divBdr>
            <w:top w:val="none" w:sz="0" w:space="0" w:color="auto"/>
            <w:left w:val="none" w:sz="0" w:space="0" w:color="auto"/>
            <w:bottom w:val="none" w:sz="0" w:space="0" w:color="auto"/>
            <w:right w:val="none" w:sz="0" w:space="0" w:color="auto"/>
          </w:divBdr>
        </w:div>
        <w:div w:id="1935551222">
          <w:marLeft w:val="480"/>
          <w:marRight w:val="0"/>
          <w:marTop w:val="0"/>
          <w:marBottom w:val="0"/>
          <w:divBdr>
            <w:top w:val="none" w:sz="0" w:space="0" w:color="auto"/>
            <w:left w:val="none" w:sz="0" w:space="0" w:color="auto"/>
            <w:bottom w:val="none" w:sz="0" w:space="0" w:color="auto"/>
            <w:right w:val="none" w:sz="0" w:space="0" w:color="auto"/>
          </w:divBdr>
        </w:div>
        <w:div w:id="953974294">
          <w:marLeft w:val="480"/>
          <w:marRight w:val="0"/>
          <w:marTop w:val="0"/>
          <w:marBottom w:val="0"/>
          <w:divBdr>
            <w:top w:val="none" w:sz="0" w:space="0" w:color="auto"/>
            <w:left w:val="none" w:sz="0" w:space="0" w:color="auto"/>
            <w:bottom w:val="none" w:sz="0" w:space="0" w:color="auto"/>
            <w:right w:val="none" w:sz="0" w:space="0" w:color="auto"/>
          </w:divBdr>
        </w:div>
        <w:div w:id="431317442">
          <w:marLeft w:val="480"/>
          <w:marRight w:val="0"/>
          <w:marTop w:val="0"/>
          <w:marBottom w:val="0"/>
          <w:divBdr>
            <w:top w:val="none" w:sz="0" w:space="0" w:color="auto"/>
            <w:left w:val="none" w:sz="0" w:space="0" w:color="auto"/>
            <w:bottom w:val="none" w:sz="0" w:space="0" w:color="auto"/>
            <w:right w:val="none" w:sz="0" w:space="0" w:color="auto"/>
          </w:divBdr>
        </w:div>
        <w:div w:id="1589075962">
          <w:marLeft w:val="480"/>
          <w:marRight w:val="0"/>
          <w:marTop w:val="0"/>
          <w:marBottom w:val="0"/>
          <w:divBdr>
            <w:top w:val="none" w:sz="0" w:space="0" w:color="auto"/>
            <w:left w:val="none" w:sz="0" w:space="0" w:color="auto"/>
            <w:bottom w:val="none" w:sz="0" w:space="0" w:color="auto"/>
            <w:right w:val="none" w:sz="0" w:space="0" w:color="auto"/>
          </w:divBdr>
        </w:div>
        <w:div w:id="700129917">
          <w:marLeft w:val="480"/>
          <w:marRight w:val="0"/>
          <w:marTop w:val="0"/>
          <w:marBottom w:val="0"/>
          <w:divBdr>
            <w:top w:val="none" w:sz="0" w:space="0" w:color="auto"/>
            <w:left w:val="none" w:sz="0" w:space="0" w:color="auto"/>
            <w:bottom w:val="none" w:sz="0" w:space="0" w:color="auto"/>
            <w:right w:val="none" w:sz="0" w:space="0" w:color="auto"/>
          </w:divBdr>
        </w:div>
        <w:div w:id="1800872937">
          <w:marLeft w:val="480"/>
          <w:marRight w:val="0"/>
          <w:marTop w:val="0"/>
          <w:marBottom w:val="0"/>
          <w:divBdr>
            <w:top w:val="none" w:sz="0" w:space="0" w:color="auto"/>
            <w:left w:val="none" w:sz="0" w:space="0" w:color="auto"/>
            <w:bottom w:val="none" w:sz="0" w:space="0" w:color="auto"/>
            <w:right w:val="none" w:sz="0" w:space="0" w:color="auto"/>
          </w:divBdr>
        </w:div>
        <w:div w:id="1851947955">
          <w:marLeft w:val="480"/>
          <w:marRight w:val="0"/>
          <w:marTop w:val="0"/>
          <w:marBottom w:val="0"/>
          <w:divBdr>
            <w:top w:val="none" w:sz="0" w:space="0" w:color="auto"/>
            <w:left w:val="none" w:sz="0" w:space="0" w:color="auto"/>
            <w:bottom w:val="none" w:sz="0" w:space="0" w:color="auto"/>
            <w:right w:val="none" w:sz="0" w:space="0" w:color="auto"/>
          </w:divBdr>
        </w:div>
        <w:div w:id="1629580942">
          <w:marLeft w:val="480"/>
          <w:marRight w:val="0"/>
          <w:marTop w:val="0"/>
          <w:marBottom w:val="0"/>
          <w:divBdr>
            <w:top w:val="none" w:sz="0" w:space="0" w:color="auto"/>
            <w:left w:val="none" w:sz="0" w:space="0" w:color="auto"/>
            <w:bottom w:val="none" w:sz="0" w:space="0" w:color="auto"/>
            <w:right w:val="none" w:sz="0" w:space="0" w:color="auto"/>
          </w:divBdr>
        </w:div>
        <w:div w:id="1795368865">
          <w:marLeft w:val="480"/>
          <w:marRight w:val="0"/>
          <w:marTop w:val="0"/>
          <w:marBottom w:val="0"/>
          <w:divBdr>
            <w:top w:val="none" w:sz="0" w:space="0" w:color="auto"/>
            <w:left w:val="none" w:sz="0" w:space="0" w:color="auto"/>
            <w:bottom w:val="none" w:sz="0" w:space="0" w:color="auto"/>
            <w:right w:val="none" w:sz="0" w:space="0" w:color="auto"/>
          </w:divBdr>
        </w:div>
        <w:div w:id="470051163">
          <w:marLeft w:val="480"/>
          <w:marRight w:val="0"/>
          <w:marTop w:val="0"/>
          <w:marBottom w:val="0"/>
          <w:divBdr>
            <w:top w:val="none" w:sz="0" w:space="0" w:color="auto"/>
            <w:left w:val="none" w:sz="0" w:space="0" w:color="auto"/>
            <w:bottom w:val="none" w:sz="0" w:space="0" w:color="auto"/>
            <w:right w:val="none" w:sz="0" w:space="0" w:color="auto"/>
          </w:divBdr>
        </w:div>
        <w:div w:id="652023590">
          <w:marLeft w:val="480"/>
          <w:marRight w:val="0"/>
          <w:marTop w:val="0"/>
          <w:marBottom w:val="0"/>
          <w:divBdr>
            <w:top w:val="none" w:sz="0" w:space="0" w:color="auto"/>
            <w:left w:val="none" w:sz="0" w:space="0" w:color="auto"/>
            <w:bottom w:val="none" w:sz="0" w:space="0" w:color="auto"/>
            <w:right w:val="none" w:sz="0" w:space="0" w:color="auto"/>
          </w:divBdr>
        </w:div>
        <w:div w:id="107703850">
          <w:marLeft w:val="480"/>
          <w:marRight w:val="0"/>
          <w:marTop w:val="0"/>
          <w:marBottom w:val="0"/>
          <w:divBdr>
            <w:top w:val="none" w:sz="0" w:space="0" w:color="auto"/>
            <w:left w:val="none" w:sz="0" w:space="0" w:color="auto"/>
            <w:bottom w:val="none" w:sz="0" w:space="0" w:color="auto"/>
            <w:right w:val="none" w:sz="0" w:space="0" w:color="auto"/>
          </w:divBdr>
        </w:div>
        <w:div w:id="605310199">
          <w:marLeft w:val="480"/>
          <w:marRight w:val="0"/>
          <w:marTop w:val="0"/>
          <w:marBottom w:val="0"/>
          <w:divBdr>
            <w:top w:val="none" w:sz="0" w:space="0" w:color="auto"/>
            <w:left w:val="none" w:sz="0" w:space="0" w:color="auto"/>
            <w:bottom w:val="none" w:sz="0" w:space="0" w:color="auto"/>
            <w:right w:val="none" w:sz="0" w:space="0" w:color="auto"/>
          </w:divBdr>
        </w:div>
        <w:div w:id="411464992">
          <w:marLeft w:val="480"/>
          <w:marRight w:val="0"/>
          <w:marTop w:val="0"/>
          <w:marBottom w:val="0"/>
          <w:divBdr>
            <w:top w:val="none" w:sz="0" w:space="0" w:color="auto"/>
            <w:left w:val="none" w:sz="0" w:space="0" w:color="auto"/>
            <w:bottom w:val="none" w:sz="0" w:space="0" w:color="auto"/>
            <w:right w:val="none" w:sz="0" w:space="0" w:color="auto"/>
          </w:divBdr>
        </w:div>
        <w:div w:id="2025938911">
          <w:marLeft w:val="480"/>
          <w:marRight w:val="0"/>
          <w:marTop w:val="0"/>
          <w:marBottom w:val="0"/>
          <w:divBdr>
            <w:top w:val="none" w:sz="0" w:space="0" w:color="auto"/>
            <w:left w:val="none" w:sz="0" w:space="0" w:color="auto"/>
            <w:bottom w:val="none" w:sz="0" w:space="0" w:color="auto"/>
            <w:right w:val="none" w:sz="0" w:space="0" w:color="auto"/>
          </w:divBdr>
        </w:div>
        <w:div w:id="1819110055">
          <w:marLeft w:val="480"/>
          <w:marRight w:val="0"/>
          <w:marTop w:val="0"/>
          <w:marBottom w:val="0"/>
          <w:divBdr>
            <w:top w:val="none" w:sz="0" w:space="0" w:color="auto"/>
            <w:left w:val="none" w:sz="0" w:space="0" w:color="auto"/>
            <w:bottom w:val="none" w:sz="0" w:space="0" w:color="auto"/>
            <w:right w:val="none" w:sz="0" w:space="0" w:color="auto"/>
          </w:divBdr>
        </w:div>
        <w:div w:id="1305698010">
          <w:marLeft w:val="480"/>
          <w:marRight w:val="0"/>
          <w:marTop w:val="0"/>
          <w:marBottom w:val="0"/>
          <w:divBdr>
            <w:top w:val="none" w:sz="0" w:space="0" w:color="auto"/>
            <w:left w:val="none" w:sz="0" w:space="0" w:color="auto"/>
            <w:bottom w:val="none" w:sz="0" w:space="0" w:color="auto"/>
            <w:right w:val="none" w:sz="0" w:space="0" w:color="auto"/>
          </w:divBdr>
        </w:div>
        <w:div w:id="259871762">
          <w:marLeft w:val="480"/>
          <w:marRight w:val="0"/>
          <w:marTop w:val="0"/>
          <w:marBottom w:val="0"/>
          <w:divBdr>
            <w:top w:val="none" w:sz="0" w:space="0" w:color="auto"/>
            <w:left w:val="none" w:sz="0" w:space="0" w:color="auto"/>
            <w:bottom w:val="none" w:sz="0" w:space="0" w:color="auto"/>
            <w:right w:val="none" w:sz="0" w:space="0" w:color="auto"/>
          </w:divBdr>
        </w:div>
        <w:div w:id="914509768">
          <w:marLeft w:val="480"/>
          <w:marRight w:val="0"/>
          <w:marTop w:val="0"/>
          <w:marBottom w:val="0"/>
          <w:divBdr>
            <w:top w:val="none" w:sz="0" w:space="0" w:color="auto"/>
            <w:left w:val="none" w:sz="0" w:space="0" w:color="auto"/>
            <w:bottom w:val="none" w:sz="0" w:space="0" w:color="auto"/>
            <w:right w:val="none" w:sz="0" w:space="0" w:color="auto"/>
          </w:divBdr>
        </w:div>
        <w:div w:id="382950642">
          <w:marLeft w:val="480"/>
          <w:marRight w:val="0"/>
          <w:marTop w:val="0"/>
          <w:marBottom w:val="0"/>
          <w:divBdr>
            <w:top w:val="none" w:sz="0" w:space="0" w:color="auto"/>
            <w:left w:val="none" w:sz="0" w:space="0" w:color="auto"/>
            <w:bottom w:val="none" w:sz="0" w:space="0" w:color="auto"/>
            <w:right w:val="none" w:sz="0" w:space="0" w:color="auto"/>
          </w:divBdr>
        </w:div>
        <w:div w:id="1117329221">
          <w:marLeft w:val="480"/>
          <w:marRight w:val="0"/>
          <w:marTop w:val="0"/>
          <w:marBottom w:val="0"/>
          <w:divBdr>
            <w:top w:val="none" w:sz="0" w:space="0" w:color="auto"/>
            <w:left w:val="none" w:sz="0" w:space="0" w:color="auto"/>
            <w:bottom w:val="none" w:sz="0" w:space="0" w:color="auto"/>
            <w:right w:val="none" w:sz="0" w:space="0" w:color="auto"/>
          </w:divBdr>
        </w:div>
        <w:div w:id="1888178033">
          <w:marLeft w:val="480"/>
          <w:marRight w:val="0"/>
          <w:marTop w:val="0"/>
          <w:marBottom w:val="0"/>
          <w:divBdr>
            <w:top w:val="none" w:sz="0" w:space="0" w:color="auto"/>
            <w:left w:val="none" w:sz="0" w:space="0" w:color="auto"/>
            <w:bottom w:val="none" w:sz="0" w:space="0" w:color="auto"/>
            <w:right w:val="none" w:sz="0" w:space="0" w:color="auto"/>
          </w:divBdr>
        </w:div>
        <w:div w:id="1344235812">
          <w:marLeft w:val="480"/>
          <w:marRight w:val="0"/>
          <w:marTop w:val="0"/>
          <w:marBottom w:val="0"/>
          <w:divBdr>
            <w:top w:val="none" w:sz="0" w:space="0" w:color="auto"/>
            <w:left w:val="none" w:sz="0" w:space="0" w:color="auto"/>
            <w:bottom w:val="none" w:sz="0" w:space="0" w:color="auto"/>
            <w:right w:val="none" w:sz="0" w:space="0" w:color="auto"/>
          </w:divBdr>
        </w:div>
        <w:div w:id="1779105991">
          <w:marLeft w:val="480"/>
          <w:marRight w:val="0"/>
          <w:marTop w:val="0"/>
          <w:marBottom w:val="0"/>
          <w:divBdr>
            <w:top w:val="none" w:sz="0" w:space="0" w:color="auto"/>
            <w:left w:val="none" w:sz="0" w:space="0" w:color="auto"/>
            <w:bottom w:val="none" w:sz="0" w:space="0" w:color="auto"/>
            <w:right w:val="none" w:sz="0" w:space="0" w:color="auto"/>
          </w:divBdr>
        </w:div>
        <w:div w:id="1670863315">
          <w:marLeft w:val="480"/>
          <w:marRight w:val="0"/>
          <w:marTop w:val="0"/>
          <w:marBottom w:val="0"/>
          <w:divBdr>
            <w:top w:val="none" w:sz="0" w:space="0" w:color="auto"/>
            <w:left w:val="none" w:sz="0" w:space="0" w:color="auto"/>
            <w:bottom w:val="none" w:sz="0" w:space="0" w:color="auto"/>
            <w:right w:val="none" w:sz="0" w:space="0" w:color="auto"/>
          </w:divBdr>
        </w:div>
        <w:div w:id="1548374081">
          <w:marLeft w:val="480"/>
          <w:marRight w:val="0"/>
          <w:marTop w:val="0"/>
          <w:marBottom w:val="0"/>
          <w:divBdr>
            <w:top w:val="none" w:sz="0" w:space="0" w:color="auto"/>
            <w:left w:val="none" w:sz="0" w:space="0" w:color="auto"/>
            <w:bottom w:val="none" w:sz="0" w:space="0" w:color="auto"/>
            <w:right w:val="none" w:sz="0" w:space="0" w:color="auto"/>
          </w:divBdr>
        </w:div>
        <w:div w:id="1166242388">
          <w:marLeft w:val="480"/>
          <w:marRight w:val="0"/>
          <w:marTop w:val="0"/>
          <w:marBottom w:val="0"/>
          <w:divBdr>
            <w:top w:val="none" w:sz="0" w:space="0" w:color="auto"/>
            <w:left w:val="none" w:sz="0" w:space="0" w:color="auto"/>
            <w:bottom w:val="none" w:sz="0" w:space="0" w:color="auto"/>
            <w:right w:val="none" w:sz="0" w:space="0" w:color="auto"/>
          </w:divBdr>
        </w:div>
        <w:div w:id="1417048889">
          <w:marLeft w:val="480"/>
          <w:marRight w:val="0"/>
          <w:marTop w:val="0"/>
          <w:marBottom w:val="0"/>
          <w:divBdr>
            <w:top w:val="none" w:sz="0" w:space="0" w:color="auto"/>
            <w:left w:val="none" w:sz="0" w:space="0" w:color="auto"/>
            <w:bottom w:val="none" w:sz="0" w:space="0" w:color="auto"/>
            <w:right w:val="none" w:sz="0" w:space="0" w:color="auto"/>
          </w:divBdr>
        </w:div>
        <w:div w:id="489711169">
          <w:marLeft w:val="480"/>
          <w:marRight w:val="0"/>
          <w:marTop w:val="0"/>
          <w:marBottom w:val="0"/>
          <w:divBdr>
            <w:top w:val="none" w:sz="0" w:space="0" w:color="auto"/>
            <w:left w:val="none" w:sz="0" w:space="0" w:color="auto"/>
            <w:bottom w:val="none" w:sz="0" w:space="0" w:color="auto"/>
            <w:right w:val="none" w:sz="0" w:space="0" w:color="auto"/>
          </w:divBdr>
        </w:div>
        <w:div w:id="1452164069">
          <w:marLeft w:val="480"/>
          <w:marRight w:val="0"/>
          <w:marTop w:val="0"/>
          <w:marBottom w:val="0"/>
          <w:divBdr>
            <w:top w:val="none" w:sz="0" w:space="0" w:color="auto"/>
            <w:left w:val="none" w:sz="0" w:space="0" w:color="auto"/>
            <w:bottom w:val="none" w:sz="0" w:space="0" w:color="auto"/>
            <w:right w:val="none" w:sz="0" w:space="0" w:color="auto"/>
          </w:divBdr>
        </w:div>
        <w:div w:id="1064723959">
          <w:marLeft w:val="480"/>
          <w:marRight w:val="0"/>
          <w:marTop w:val="0"/>
          <w:marBottom w:val="0"/>
          <w:divBdr>
            <w:top w:val="none" w:sz="0" w:space="0" w:color="auto"/>
            <w:left w:val="none" w:sz="0" w:space="0" w:color="auto"/>
            <w:bottom w:val="none" w:sz="0" w:space="0" w:color="auto"/>
            <w:right w:val="none" w:sz="0" w:space="0" w:color="auto"/>
          </w:divBdr>
        </w:div>
        <w:div w:id="1796212311">
          <w:marLeft w:val="480"/>
          <w:marRight w:val="0"/>
          <w:marTop w:val="0"/>
          <w:marBottom w:val="0"/>
          <w:divBdr>
            <w:top w:val="none" w:sz="0" w:space="0" w:color="auto"/>
            <w:left w:val="none" w:sz="0" w:space="0" w:color="auto"/>
            <w:bottom w:val="none" w:sz="0" w:space="0" w:color="auto"/>
            <w:right w:val="none" w:sz="0" w:space="0" w:color="auto"/>
          </w:divBdr>
        </w:div>
        <w:div w:id="439647111">
          <w:marLeft w:val="480"/>
          <w:marRight w:val="0"/>
          <w:marTop w:val="0"/>
          <w:marBottom w:val="0"/>
          <w:divBdr>
            <w:top w:val="none" w:sz="0" w:space="0" w:color="auto"/>
            <w:left w:val="none" w:sz="0" w:space="0" w:color="auto"/>
            <w:bottom w:val="none" w:sz="0" w:space="0" w:color="auto"/>
            <w:right w:val="none" w:sz="0" w:space="0" w:color="auto"/>
          </w:divBdr>
        </w:div>
        <w:div w:id="102190728">
          <w:marLeft w:val="480"/>
          <w:marRight w:val="0"/>
          <w:marTop w:val="0"/>
          <w:marBottom w:val="0"/>
          <w:divBdr>
            <w:top w:val="none" w:sz="0" w:space="0" w:color="auto"/>
            <w:left w:val="none" w:sz="0" w:space="0" w:color="auto"/>
            <w:bottom w:val="none" w:sz="0" w:space="0" w:color="auto"/>
            <w:right w:val="none" w:sz="0" w:space="0" w:color="auto"/>
          </w:divBdr>
        </w:div>
        <w:div w:id="459957273">
          <w:marLeft w:val="480"/>
          <w:marRight w:val="0"/>
          <w:marTop w:val="0"/>
          <w:marBottom w:val="0"/>
          <w:divBdr>
            <w:top w:val="none" w:sz="0" w:space="0" w:color="auto"/>
            <w:left w:val="none" w:sz="0" w:space="0" w:color="auto"/>
            <w:bottom w:val="none" w:sz="0" w:space="0" w:color="auto"/>
            <w:right w:val="none" w:sz="0" w:space="0" w:color="auto"/>
          </w:divBdr>
        </w:div>
        <w:div w:id="1939898216">
          <w:marLeft w:val="480"/>
          <w:marRight w:val="0"/>
          <w:marTop w:val="0"/>
          <w:marBottom w:val="0"/>
          <w:divBdr>
            <w:top w:val="none" w:sz="0" w:space="0" w:color="auto"/>
            <w:left w:val="none" w:sz="0" w:space="0" w:color="auto"/>
            <w:bottom w:val="none" w:sz="0" w:space="0" w:color="auto"/>
            <w:right w:val="none" w:sz="0" w:space="0" w:color="auto"/>
          </w:divBdr>
        </w:div>
        <w:div w:id="553657798">
          <w:marLeft w:val="480"/>
          <w:marRight w:val="0"/>
          <w:marTop w:val="0"/>
          <w:marBottom w:val="0"/>
          <w:divBdr>
            <w:top w:val="none" w:sz="0" w:space="0" w:color="auto"/>
            <w:left w:val="none" w:sz="0" w:space="0" w:color="auto"/>
            <w:bottom w:val="none" w:sz="0" w:space="0" w:color="auto"/>
            <w:right w:val="none" w:sz="0" w:space="0" w:color="auto"/>
          </w:divBdr>
        </w:div>
        <w:div w:id="746459707">
          <w:marLeft w:val="480"/>
          <w:marRight w:val="0"/>
          <w:marTop w:val="0"/>
          <w:marBottom w:val="0"/>
          <w:divBdr>
            <w:top w:val="none" w:sz="0" w:space="0" w:color="auto"/>
            <w:left w:val="none" w:sz="0" w:space="0" w:color="auto"/>
            <w:bottom w:val="none" w:sz="0" w:space="0" w:color="auto"/>
            <w:right w:val="none" w:sz="0" w:space="0" w:color="auto"/>
          </w:divBdr>
        </w:div>
        <w:div w:id="798496157">
          <w:marLeft w:val="480"/>
          <w:marRight w:val="0"/>
          <w:marTop w:val="0"/>
          <w:marBottom w:val="0"/>
          <w:divBdr>
            <w:top w:val="none" w:sz="0" w:space="0" w:color="auto"/>
            <w:left w:val="none" w:sz="0" w:space="0" w:color="auto"/>
            <w:bottom w:val="none" w:sz="0" w:space="0" w:color="auto"/>
            <w:right w:val="none" w:sz="0" w:space="0" w:color="auto"/>
          </w:divBdr>
        </w:div>
        <w:div w:id="1042483628">
          <w:marLeft w:val="480"/>
          <w:marRight w:val="0"/>
          <w:marTop w:val="0"/>
          <w:marBottom w:val="0"/>
          <w:divBdr>
            <w:top w:val="none" w:sz="0" w:space="0" w:color="auto"/>
            <w:left w:val="none" w:sz="0" w:space="0" w:color="auto"/>
            <w:bottom w:val="none" w:sz="0" w:space="0" w:color="auto"/>
            <w:right w:val="none" w:sz="0" w:space="0" w:color="auto"/>
          </w:divBdr>
        </w:div>
        <w:div w:id="724259617">
          <w:marLeft w:val="480"/>
          <w:marRight w:val="0"/>
          <w:marTop w:val="0"/>
          <w:marBottom w:val="0"/>
          <w:divBdr>
            <w:top w:val="none" w:sz="0" w:space="0" w:color="auto"/>
            <w:left w:val="none" w:sz="0" w:space="0" w:color="auto"/>
            <w:bottom w:val="none" w:sz="0" w:space="0" w:color="auto"/>
            <w:right w:val="none" w:sz="0" w:space="0" w:color="auto"/>
          </w:divBdr>
        </w:div>
        <w:div w:id="664163222">
          <w:marLeft w:val="480"/>
          <w:marRight w:val="0"/>
          <w:marTop w:val="0"/>
          <w:marBottom w:val="0"/>
          <w:divBdr>
            <w:top w:val="none" w:sz="0" w:space="0" w:color="auto"/>
            <w:left w:val="none" w:sz="0" w:space="0" w:color="auto"/>
            <w:bottom w:val="none" w:sz="0" w:space="0" w:color="auto"/>
            <w:right w:val="none" w:sz="0" w:space="0" w:color="auto"/>
          </w:divBdr>
        </w:div>
      </w:divsChild>
    </w:div>
    <w:div w:id="759331456">
      <w:bodyDiv w:val="1"/>
      <w:marLeft w:val="0"/>
      <w:marRight w:val="0"/>
      <w:marTop w:val="0"/>
      <w:marBottom w:val="0"/>
      <w:divBdr>
        <w:top w:val="none" w:sz="0" w:space="0" w:color="auto"/>
        <w:left w:val="none" w:sz="0" w:space="0" w:color="auto"/>
        <w:bottom w:val="none" w:sz="0" w:space="0" w:color="auto"/>
        <w:right w:val="none" w:sz="0" w:space="0" w:color="auto"/>
      </w:divBdr>
    </w:div>
    <w:div w:id="761030072">
      <w:bodyDiv w:val="1"/>
      <w:marLeft w:val="0"/>
      <w:marRight w:val="0"/>
      <w:marTop w:val="0"/>
      <w:marBottom w:val="0"/>
      <w:divBdr>
        <w:top w:val="none" w:sz="0" w:space="0" w:color="auto"/>
        <w:left w:val="none" w:sz="0" w:space="0" w:color="auto"/>
        <w:bottom w:val="none" w:sz="0" w:space="0" w:color="auto"/>
        <w:right w:val="none" w:sz="0" w:space="0" w:color="auto"/>
      </w:divBdr>
    </w:div>
    <w:div w:id="793256379">
      <w:bodyDiv w:val="1"/>
      <w:marLeft w:val="0"/>
      <w:marRight w:val="0"/>
      <w:marTop w:val="0"/>
      <w:marBottom w:val="0"/>
      <w:divBdr>
        <w:top w:val="none" w:sz="0" w:space="0" w:color="auto"/>
        <w:left w:val="none" w:sz="0" w:space="0" w:color="auto"/>
        <w:bottom w:val="none" w:sz="0" w:space="0" w:color="auto"/>
        <w:right w:val="none" w:sz="0" w:space="0" w:color="auto"/>
      </w:divBdr>
    </w:div>
    <w:div w:id="793333897">
      <w:bodyDiv w:val="1"/>
      <w:marLeft w:val="0"/>
      <w:marRight w:val="0"/>
      <w:marTop w:val="0"/>
      <w:marBottom w:val="0"/>
      <w:divBdr>
        <w:top w:val="none" w:sz="0" w:space="0" w:color="auto"/>
        <w:left w:val="none" w:sz="0" w:space="0" w:color="auto"/>
        <w:bottom w:val="none" w:sz="0" w:space="0" w:color="auto"/>
        <w:right w:val="none" w:sz="0" w:space="0" w:color="auto"/>
      </w:divBdr>
    </w:div>
    <w:div w:id="804733094">
      <w:bodyDiv w:val="1"/>
      <w:marLeft w:val="0"/>
      <w:marRight w:val="0"/>
      <w:marTop w:val="0"/>
      <w:marBottom w:val="0"/>
      <w:divBdr>
        <w:top w:val="none" w:sz="0" w:space="0" w:color="auto"/>
        <w:left w:val="none" w:sz="0" w:space="0" w:color="auto"/>
        <w:bottom w:val="none" w:sz="0" w:space="0" w:color="auto"/>
        <w:right w:val="none" w:sz="0" w:space="0" w:color="auto"/>
      </w:divBdr>
    </w:div>
    <w:div w:id="806359532">
      <w:bodyDiv w:val="1"/>
      <w:marLeft w:val="0"/>
      <w:marRight w:val="0"/>
      <w:marTop w:val="0"/>
      <w:marBottom w:val="0"/>
      <w:divBdr>
        <w:top w:val="none" w:sz="0" w:space="0" w:color="auto"/>
        <w:left w:val="none" w:sz="0" w:space="0" w:color="auto"/>
        <w:bottom w:val="none" w:sz="0" w:space="0" w:color="auto"/>
        <w:right w:val="none" w:sz="0" w:space="0" w:color="auto"/>
      </w:divBdr>
    </w:div>
    <w:div w:id="808669408">
      <w:bodyDiv w:val="1"/>
      <w:marLeft w:val="0"/>
      <w:marRight w:val="0"/>
      <w:marTop w:val="0"/>
      <w:marBottom w:val="0"/>
      <w:divBdr>
        <w:top w:val="none" w:sz="0" w:space="0" w:color="auto"/>
        <w:left w:val="none" w:sz="0" w:space="0" w:color="auto"/>
        <w:bottom w:val="none" w:sz="0" w:space="0" w:color="auto"/>
        <w:right w:val="none" w:sz="0" w:space="0" w:color="auto"/>
      </w:divBdr>
    </w:div>
    <w:div w:id="810248842">
      <w:bodyDiv w:val="1"/>
      <w:marLeft w:val="0"/>
      <w:marRight w:val="0"/>
      <w:marTop w:val="0"/>
      <w:marBottom w:val="0"/>
      <w:divBdr>
        <w:top w:val="none" w:sz="0" w:space="0" w:color="auto"/>
        <w:left w:val="none" w:sz="0" w:space="0" w:color="auto"/>
        <w:bottom w:val="none" w:sz="0" w:space="0" w:color="auto"/>
        <w:right w:val="none" w:sz="0" w:space="0" w:color="auto"/>
      </w:divBdr>
    </w:div>
    <w:div w:id="812793693">
      <w:bodyDiv w:val="1"/>
      <w:marLeft w:val="0"/>
      <w:marRight w:val="0"/>
      <w:marTop w:val="0"/>
      <w:marBottom w:val="0"/>
      <w:divBdr>
        <w:top w:val="none" w:sz="0" w:space="0" w:color="auto"/>
        <w:left w:val="none" w:sz="0" w:space="0" w:color="auto"/>
        <w:bottom w:val="none" w:sz="0" w:space="0" w:color="auto"/>
        <w:right w:val="none" w:sz="0" w:space="0" w:color="auto"/>
      </w:divBdr>
    </w:div>
    <w:div w:id="814957278">
      <w:bodyDiv w:val="1"/>
      <w:marLeft w:val="0"/>
      <w:marRight w:val="0"/>
      <w:marTop w:val="0"/>
      <w:marBottom w:val="0"/>
      <w:divBdr>
        <w:top w:val="none" w:sz="0" w:space="0" w:color="auto"/>
        <w:left w:val="none" w:sz="0" w:space="0" w:color="auto"/>
        <w:bottom w:val="none" w:sz="0" w:space="0" w:color="auto"/>
        <w:right w:val="none" w:sz="0" w:space="0" w:color="auto"/>
      </w:divBdr>
    </w:div>
    <w:div w:id="821197445">
      <w:bodyDiv w:val="1"/>
      <w:marLeft w:val="0"/>
      <w:marRight w:val="0"/>
      <w:marTop w:val="0"/>
      <w:marBottom w:val="0"/>
      <w:divBdr>
        <w:top w:val="none" w:sz="0" w:space="0" w:color="auto"/>
        <w:left w:val="none" w:sz="0" w:space="0" w:color="auto"/>
        <w:bottom w:val="none" w:sz="0" w:space="0" w:color="auto"/>
        <w:right w:val="none" w:sz="0" w:space="0" w:color="auto"/>
      </w:divBdr>
      <w:divsChild>
        <w:div w:id="1327439056">
          <w:marLeft w:val="480"/>
          <w:marRight w:val="0"/>
          <w:marTop w:val="0"/>
          <w:marBottom w:val="0"/>
          <w:divBdr>
            <w:top w:val="none" w:sz="0" w:space="0" w:color="auto"/>
            <w:left w:val="none" w:sz="0" w:space="0" w:color="auto"/>
            <w:bottom w:val="none" w:sz="0" w:space="0" w:color="auto"/>
            <w:right w:val="none" w:sz="0" w:space="0" w:color="auto"/>
          </w:divBdr>
        </w:div>
        <w:div w:id="1379355886">
          <w:marLeft w:val="480"/>
          <w:marRight w:val="0"/>
          <w:marTop w:val="0"/>
          <w:marBottom w:val="0"/>
          <w:divBdr>
            <w:top w:val="none" w:sz="0" w:space="0" w:color="auto"/>
            <w:left w:val="none" w:sz="0" w:space="0" w:color="auto"/>
            <w:bottom w:val="none" w:sz="0" w:space="0" w:color="auto"/>
            <w:right w:val="none" w:sz="0" w:space="0" w:color="auto"/>
          </w:divBdr>
        </w:div>
        <w:div w:id="955527423">
          <w:marLeft w:val="480"/>
          <w:marRight w:val="0"/>
          <w:marTop w:val="0"/>
          <w:marBottom w:val="0"/>
          <w:divBdr>
            <w:top w:val="none" w:sz="0" w:space="0" w:color="auto"/>
            <w:left w:val="none" w:sz="0" w:space="0" w:color="auto"/>
            <w:bottom w:val="none" w:sz="0" w:space="0" w:color="auto"/>
            <w:right w:val="none" w:sz="0" w:space="0" w:color="auto"/>
          </w:divBdr>
        </w:div>
        <w:div w:id="1212695072">
          <w:marLeft w:val="480"/>
          <w:marRight w:val="0"/>
          <w:marTop w:val="0"/>
          <w:marBottom w:val="0"/>
          <w:divBdr>
            <w:top w:val="none" w:sz="0" w:space="0" w:color="auto"/>
            <w:left w:val="none" w:sz="0" w:space="0" w:color="auto"/>
            <w:bottom w:val="none" w:sz="0" w:space="0" w:color="auto"/>
            <w:right w:val="none" w:sz="0" w:space="0" w:color="auto"/>
          </w:divBdr>
        </w:div>
        <w:div w:id="1958290779">
          <w:marLeft w:val="480"/>
          <w:marRight w:val="0"/>
          <w:marTop w:val="0"/>
          <w:marBottom w:val="0"/>
          <w:divBdr>
            <w:top w:val="none" w:sz="0" w:space="0" w:color="auto"/>
            <w:left w:val="none" w:sz="0" w:space="0" w:color="auto"/>
            <w:bottom w:val="none" w:sz="0" w:space="0" w:color="auto"/>
            <w:right w:val="none" w:sz="0" w:space="0" w:color="auto"/>
          </w:divBdr>
        </w:div>
        <w:div w:id="2068524305">
          <w:marLeft w:val="480"/>
          <w:marRight w:val="0"/>
          <w:marTop w:val="0"/>
          <w:marBottom w:val="0"/>
          <w:divBdr>
            <w:top w:val="none" w:sz="0" w:space="0" w:color="auto"/>
            <w:left w:val="none" w:sz="0" w:space="0" w:color="auto"/>
            <w:bottom w:val="none" w:sz="0" w:space="0" w:color="auto"/>
            <w:right w:val="none" w:sz="0" w:space="0" w:color="auto"/>
          </w:divBdr>
        </w:div>
        <w:div w:id="1550995701">
          <w:marLeft w:val="480"/>
          <w:marRight w:val="0"/>
          <w:marTop w:val="0"/>
          <w:marBottom w:val="0"/>
          <w:divBdr>
            <w:top w:val="none" w:sz="0" w:space="0" w:color="auto"/>
            <w:left w:val="none" w:sz="0" w:space="0" w:color="auto"/>
            <w:bottom w:val="none" w:sz="0" w:space="0" w:color="auto"/>
            <w:right w:val="none" w:sz="0" w:space="0" w:color="auto"/>
          </w:divBdr>
        </w:div>
        <w:div w:id="1944262970">
          <w:marLeft w:val="480"/>
          <w:marRight w:val="0"/>
          <w:marTop w:val="0"/>
          <w:marBottom w:val="0"/>
          <w:divBdr>
            <w:top w:val="none" w:sz="0" w:space="0" w:color="auto"/>
            <w:left w:val="none" w:sz="0" w:space="0" w:color="auto"/>
            <w:bottom w:val="none" w:sz="0" w:space="0" w:color="auto"/>
            <w:right w:val="none" w:sz="0" w:space="0" w:color="auto"/>
          </w:divBdr>
        </w:div>
        <w:div w:id="121845508">
          <w:marLeft w:val="480"/>
          <w:marRight w:val="0"/>
          <w:marTop w:val="0"/>
          <w:marBottom w:val="0"/>
          <w:divBdr>
            <w:top w:val="none" w:sz="0" w:space="0" w:color="auto"/>
            <w:left w:val="none" w:sz="0" w:space="0" w:color="auto"/>
            <w:bottom w:val="none" w:sz="0" w:space="0" w:color="auto"/>
            <w:right w:val="none" w:sz="0" w:space="0" w:color="auto"/>
          </w:divBdr>
        </w:div>
        <w:div w:id="2058049405">
          <w:marLeft w:val="480"/>
          <w:marRight w:val="0"/>
          <w:marTop w:val="0"/>
          <w:marBottom w:val="0"/>
          <w:divBdr>
            <w:top w:val="none" w:sz="0" w:space="0" w:color="auto"/>
            <w:left w:val="none" w:sz="0" w:space="0" w:color="auto"/>
            <w:bottom w:val="none" w:sz="0" w:space="0" w:color="auto"/>
            <w:right w:val="none" w:sz="0" w:space="0" w:color="auto"/>
          </w:divBdr>
        </w:div>
        <w:div w:id="1433629753">
          <w:marLeft w:val="480"/>
          <w:marRight w:val="0"/>
          <w:marTop w:val="0"/>
          <w:marBottom w:val="0"/>
          <w:divBdr>
            <w:top w:val="none" w:sz="0" w:space="0" w:color="auto"/>
            <w:left w:val="none" w:sz="0" w:space="0" w:color="auto"/>
            <w:bottom w:val="none" w:sz="0" w:space="0" w:color="auto"/>
            <w:right w:val="none" w:sz="0" w:space="0" w:color="auto"/>
          </w:divBdr>
        </w:div>
        <w:div w:id="437532500">
          <w:marLeft w:val="480"/>
          <w:marRight w:val="0"/>
          <w:marTop w:val="0"/>
          <w:marBottom w:val="0"/>
          <w:divBdr>
            <w:top w:val="none" w:sz="0" w:space="0" w:color="auto"/>
            <w:left w:val="none" w:sz="0" w:space="0" w:color="auto"/>
            <w:bottom w:val="none" w:sz="0" w:space="0" w:color="auto"/>
            <w:right w:val="none" w:sz="0" w:space="0" w:color="auto"/>
          </w:divBdr>
        </w:div>
        <w:div w:id="1102068741">
          <w:marLeft w:val="480"/>
          <w:marRight w:val="0"/>
          <w:marTop w:val="0"/>
          <w:marBottom w:val="0"/>
          <w:divBdr>
            <w:top w:val="none" w:sz="0" w:space="0" w:color="auto"/>
            <w:left w:val="none" w:sz="0" w:space="0" w:color="auto"/>
            <w:bottom w:val="none" w:sz="0" w:space="0" w:color="auto"/>
            <w:right w:val="none" w:sz="0" w:space="0" w:color="auto"/>
          </w:divBdr>
        </w:div>
        <w:div w:id="338118436">
          <w:marLeft w:val="480"/>
          <w:marRight w:val="0"/>
          <w:marTop w:val="0"/>
          <w:marBottom w:val="0"/>
          <w:divBdr>
            <w:top w:val="none" w:sz="0" w:space="0" w:color="auto"/>
            <w:left w:val="none" w:sz="0" w:space="0" w:color="auto"/>
            <w:bottom w:val="none" w:sz="0" w:space="0" w:color="auto"/>
            <w:right w:val="none" w:sz="0" w:space="0" w:color="auto"/>
          </w:divBdr>
        </w:div>
        <w:div w:id="2064985475">
          <w:marLeft w:val="480"/>
          <w:marRight w:val="0"/>
          <w:marTop w:val="0"/>
          <w:marBottom w:val="0"/>
          <w:divBdr>
            <w:top w:val="none" w:sz="0" w:space="0" w:color="auto"/>
            <w:left w:val="none" w:sz="0" w:space="0" w:color="auto"/>
            <w:bottom w:val="none" w:sz="0" w:space="0" w:color="auto"/>
            <w:right w:val="none" w:sz="0" w:space="0" w:color="auto"/>
          </w:divBdr>
        </w:div>
        <w:div w:id="1194491710">
          <w:marLeft w:val="480"/>
          <w:marRight w:val="0"/>
          <w:marTop w:val="0"/>
          <w:marBottom w:val="0"/>
          <w:divBdr>
            <w:top w:val="none" w:sz="0" w:space="0" w:color="auto"/>
            <w:left w:val="none" w:sz="0" w:space="0" w:color="auto"/>
            <w:bottom w:val="none" w:sz="0" w:space="0" w:color="auto"/>
            <w:right w:val="none" w:sz="0" w:space="0" w:color="auto"/>
          </w:divBdr>
        </w:div>
        <w:div w:id="880630818">
          <w:marLeft w:val="480"/>
          <w:marRight w:val="0"/>
          <w:marTop w:val="0"/>
          <w:marBottom w:val="0"/>
          <w:divBdr>
            <w:top w:val="none" w:sz="0" w:space="0" w:color="auto"/>
            <w:left w:val="none" w:sz="0" w:space="0" w:color="auto"/>
            <w:bottom w:val="none" w:sz="0" w:space="0" w:color="auto"/>
            <w:right w:val="none" w:sz="0" w:space="0" w:color="auto"/>
          </w:divBdr>
        </w:div>
        <w:div w:id="889537702">
          <w:marLeft w:val="480"/>
          <w:marRight w:val="0"/>
          <w:marTop w:val="0"/>
          <w:marBottom w:val="0"/>
          <w:divBdr>
            <w:top w:val="none" w:sz="0" w:space="0" w:color="auto"/>
            <w:left w:val="none" w:sz="0" w:space="0" w:color="auto"/>
            <w:bottom w:val="none" w:sz="0" w:space="0" w:color="auto"/>
            <w:right w:val="none" w:sz="0" w:space="0" w:color="auto"/>
          </w:divBdr>
        </w:div>
        <w:div w:id="1047560051">
          <w:marLeft w:val="480"/>
          <w:marRight w:val="0"/>
          <w:marTop w:val="0"/>
          <w:marBottom w:val="0"/>
          <w:divBdr>
            <w:top w:val="none" w:sz="0" w:space="0" w:color="auto"/>
            <w:left w:val="none" w:sz="0" w:space="0" w:color="auto"/>
            <w:bottom w:val="none" w:sz="0" w:space="0" w:color="auto"/>
            <w:right w:val="none" w:sz="0" w:space="0" w:color="auto"/>
          </w:divBdr>
        </w:div>
        <w:div w:id="1850412171">
          <w:marLeft w:val="480"/>
          <w:marRight w:val="0"/>
          <w:marTop w:val="0"/>
          <w:marBottom w:val="0"/>
          <w:divBdr>
            <w:top w:val="none" w:sz="0" w:space="0" w:color="auto"/>
            <w:left w:val="none" w:sz="0" w:space="0" w:color="auto"/>
            <w:bottom w:val="none" w:sz="0" w:space="0" w:color="auto"/>
            <w:right w:val="none" w:sz="0" w:space="0" w:color="auto"/>
          </w:divBdr>
        </w:div>
        <w:div w:id="1617102831">
          <w:marLeft w:val="480"/>
          <w:marRight w:val="0"/>
          <w:marTop w:val="0"/>
          <w:marBottom w:val="0"/>
          <w:divBdr>
            <w:top w:val="none" w:sz="0" w:space="0" w:color="auto"/>
            <w:left w:val="none" w:sz="0" w:space="0" w:color="auto"/>
            <w:bottom w:val="none" w:sz="0" w:space="0" w:color="auto"/>
            <w:right w:val="none" w:sz="0" w:space="0" w:color="auto"/>
          </w:divBdr>
        </w:div>
        <w:div w:id="255213630">
          <w:marLeft w:val="480"/>
          <w:marRight w:val="0"/>
          <w:marTop w:val="0"/>
          <w:marBottom w:val="0"/>
          <w:divBdr>
            <w:top w:val="none" w:sz="0" w:space="0" w:color="auto"/>
            <w:left w:val="none" w:sz="0" w:space="0" w:color="auto"/>
            <w:bottom w:val="none" w:sz="0" w:space="0" w:color="auto"/>
            <w:right w:val="none" w:sz="0" w:space="0" w:color="auto"/>
          </w:divBdr>
        </w:div>
        <w:div w:id="1867064625">
          <w:marLeft w:val="480"/>
          <w:marRight w:val="0"/>
          <w:marTop w:val="0"/>
          <w:marBottom w:val="0"/>
          <w:divBdr>
            <w:top w:val="none" w:sz="0" w:space="0" w:color="auto"/>
            <w:left w:val="none" w:sz="0" w:space="0" w:color="auto"/>
            <w:bottom w:val="none" w:sz="0" w:space="0" w:color="auto"/>
            <w:right w:val="none" w:sz="0" w:space="0" w:color="auto"/>
          </w:divBdr>
        </w:div>
        <w:div w:id="319820364">
          <w:marLeft w:val="480"/>
          <w:marRight w:val="0"/>
          <w:marTop w:val="0"/>
          <w:marBottom w:val="0"/>
          <w:divBdr>
            <w:top w:val="none" w:sz="0" w:space="0" w:color="auto"/>
            <w:left w:val="none" w:sz="0" w:space="0" w:color="auto"/>
            <w:bottom w:val="none" w:sz="0" w:space="0" w:color="auto"/>
            <w:right w:val="none" w:sz="0" w:space="0" w:color="auto"/>
          </w:divBdr>
        </w:div>
        <w:div w:id="742605494">
          <w:marLeft w:val="480"/>
          <w:marRight w:val="0"/>
          <w:marTop w:val="0"/>
          <w:marBottom w:val="0"/>
          <w:divBdr>
            <w:top w:val="none" w:sz="0" w:space="0" w:color="auto"/>
            <w:left w:val="none" w:sz="0" w:space="0" w:color="auto"/>
            <w:bottom w:val="none" w:sz="0" w:space="0" w:color="auto"/>
            <w:right w:val="none" w:sz="0" w:space="0" w:color="auto"/>
          </w:divBdr>
        </w:div>
        <w:div w:id="309098155">
          <w:marLeft w:val="480"/>
          <w:marRight w:val="0"/>
          <w:marTop w:val="0"/>
          <w:marBottom w:val="0"/>
          <w:divBdr>
            <w:top w:val="none" w:sz="0" w:space="0" w:color="auto"/>
            <w:left w:val="none" w:sz="0" w:space="0" w:color="auto"/>
            <w:bottom w:val="none" w:sz="0" w:space="0" w:color="auto"/>
            <w:right w:val="none" w:sz="0" w:space="0" w:color="auto"/>
          </w:divBdr>
        </w:div>
        <w:div w:id="1151142570">
          <w:marLeft w:val="480"/>
          <w:marRight w:val="0"/>
          <w:marTop w:val="0"/>
          <w:marBottom w:val="0"/>
          <w:divBdr>
            <w:top w:val="none" w:sz="0" w:space="0" w:color="auto"/>
            <w:left w:val="none" w:sz="0" w:space="0" w:color="auto"/>
            <w:bottom w:val="none" w:sz="0" w:space="0" w:color="auto"/>
            <w:right w:val="none" w:sz="0" w:space="0" w:color="auto"/>
          </w:divBdr>
        </w:div>
        <w:div w:id="239756834">
          <w:marLeft w:val="480"/>
          <w:marRight w:val="0"/>
          <w:marTop w:val="0"/>
          <w:marBottom w:val="0"/>
          <w:divBdr>
            <w:top w:val="none" w:sz="0" w:space="0" w:color="auto"/>
            <w:left w:val="none" w:sz="0" w:space="0" w:color="auto"/>
            <w:bottom w:val="none" w:sz="0" w:space="0" w:color="auto"/>
            <w:right w:val="none" w:sz="0" w:space="0" w:color="auto"/>
          </w:divBdr>
        </w:div>
        <w:div w:id="1005940111">
          <w:marLeft w:val="480"/>
          <w:marRight w:val="0"/>
          <w:marTop w:val="0"/>
          <w:marBottom w:val="0"/>
          <w:divBdr>
            <w:top w:val="none" w:sz="0" w:space="0" w:color="auto"/>
            <w:left w:val="none" w:sz="0" w:space="0" w:color="auto"/>
            <w:bottom w:val="none" w:sz="0" w:space="0" w:color="auto"/>
            <w:right w:val="none" w:sz="0" w:space="0" w:color="auto"/>
          </w:divBdr>
        </w:div>
        <w:div w:id="593707112">
          <w:marLeft w:val="480"/>
          <w:marRight w:val="0"/>
          <w:marTop w:val="0"/>
          <w:marBottom w:val="0"/>
          <w:divBdr>
            <w:top w:val="none" w:sz="0" w:space="0" w:color="auto"/>
            <w:left w:val="none" w:sz="0" w:space="0" w:color="auto"/>
            <w:bottom w:val="none" w:sz="0" w:space="0" w:color="auto"/>
            <w:right w:val="none" w:sz="0" w:space="0" w:color="auto"/>
          </w:divBdr>
        </w:div>
        <w:div w:id="52823100">
          <w:marLeft w:val="480"/>
          <w:marRight w:val="0"/>
          <w:marTop w:val="0"/>
          <w:marBottom w:val="0"/>
          <w:divBdr>
            <w:top w:val="none" w:sz="0" w:space="0" w:color="auto"/>
            <w:left w:val="none" w:sz="0" w:space="0" w:color="auto"/>
            <w:bottom w:val="none" w:sz="0" w:space="0" w:color="auto"/>
            <w:right w:val="none" w:sz="0" w:space="0" w:color="auto"/>
          </w:divBdr>
        </w:div>
        <w:div w:id="1818380001">
          <w:marLeft w:val="480"/>
          <w:marRight w:val="0"/>
          <w:marTop w:val="0"/>
          <w:marBottom w:val="0"/>
          <w:divBdr>
            <w:top w:val="none" w:sz="0" w:space="0" w:color="auto"/>
            <w:left w:val="none" w:sz="0" w:space="0" w:color="auto"/>
            <w:bottom w:val="none" w:sz="0" w:space="0" w:color="auto"/>
            <w:right w:val="none" w:sz="0" w:space="0" w:color="auto"/>
          </w:divBdr>
        </w:div>
        <w:div w:id="881480206">
          <w:marLeft w:val="480"/>
          <w:marRight w:val="0"/>
          <w:marTop w:val="0"/>
          <w:marBottom w:val="0"/>
          <w:divBdr>
            <w:top w:val="none" w:sz="0" w:space="0" w:color="auto"/>
            <w:left w:val="none" w:sz="0" w:space="0" w:color="auto"/>
            <w:bottom w:val="none" w:sz="0" w:space="0" w:color="auto"/>
            <w:right w:val="none" w:sz="0" w:space="0" w:color="auto"/>
          </w:divBdr>
        </w:div>
        <w:div w:id="1790587428">
          <w:marLeft w:val="480"/>
          <w:marRight w:val="0"/>
          <w:marTop w:val="0"/>
          <w:marBottom w:val="0"/>
          <w:divBdr>
            <w:top w:val="none" w:sz="0" w:space="0" w:color="auto"/>
            <w:left w:val="none" w:sz="0" w:space="0" w:color="auto"/>
            <w:bottom w:val="none" w:sz="0" w:space="0" w:color="auto"/>
            <w:right w:val="none" w:sz="0" w:space="0" w:color="auto"/>
          </w:divBdr>
        </w:div>
        <w:div w:id="356850853">
          <w:marLeft w:val="480"/>
          <w:marRight w:val="0"/>
          <w:marTop w:val="0"/>
          <w:marBottom w:val="0"/>
          <w:divBdr>
            <w:top w:val="none" w:sz="0" w:space="0" w:color="auto"/>
            <w:left w:val="none" w:sz="0" w:space="0" w:color="auto"/>
            <w:bottom w:val="none" w:sz="0" w:space="0" w:color="auto"/>
            <w:right w:val="none" w:sz="0" w:space="0" w:color="auto"/>
          </w:divBdr>
        </w:div>
        <w:div w:id="96605639">
          <w:marLeft w:val="480"/>
          <w:marRight w:val="0"/>
          <w:marTop w:val="0"/>
          <w:marBottom w:val="0"/>
          <w:divBdr>
            <w:top w:val="none" w:sz="0" w:space="0" w:color="auto"/>
            <w:left w:val="none" w:sz="0" w:space="0" w:color="auto"/>
            <w:bottom w:val="none" w:sz="0" w:space="0" w:color="auto"/>
            <w:right w:val="none" w:sz="0" w:space="0" w:color="auto"/>
          </w:divBdr>
        </w:div>
        <w:div w:id="1817258681">
          <w:marLeft w:val="480"/>
          <w:marRight w:val="0"/>
          <w:marTop w:val="0"/>
          <w:marBottom w:val="0"/>
          <w:divBdr>
            <w:top w:val="none" w:sz="0" w:space="0" w:color="auto"/>
            <w:left w:val="none" w:sz="0" w:space="0" w:color="auto"/>
            <w:bottom w:val="none" w:sz="0" w:space="0" w:color="auto"/>
            <w:right w:val="none" w:sz="0" w:space="0" w:color="auto"/>
          </w:divBdr>
        </w:div>
        <w:div w:id="989595472">
          <w:marLeft w:val="480"/>
          <w:marRight w:val="0"/>
          <w:marTop w:val="0"/>
          <w:marBottom w:val="0"/>
          <w:divBdr>
            <w:top w:val="none" w:sz="0" w:space="0" w:color="auto"/>
            <w:left w:val="none" w:sz="0" w:space="0" w:color="auto"/>
            <w:bottom w:val="none" w:sz="0" w:space="0" w:color="auto"/>
            <w:right w:val="none" w:sz="0" w:space="0" w:color="auto"/>
          </w:divBdr>
        </w:div>
        <w:div w:id="2119449490">
          <w:marLeft w:val="480"/>
          <w:marRight w:val="0"/>
          <w:marTop w:val="0"/>
          <w:marBottom w:val="0"/>
          <w:divBdr>
            <w:top w:val="none" w:sz="0" w:space="0" w:color="auto"/>
            <w:left w:val="none" w:sz="0" w:space="0" w:color="auto"/>
            <w:bottom w:val="none" w:sz="0" w:space="0" w:color="auto"/>
            <w:right w:val="none" w:sz="0" w:space="0" w:color="auto"/>
          </w:divBdr>
        </w:div>
        <w:div w:id="1550528837">
          <w:marLeft w:val="480"/>
          <w:marRight w:val="0"/>
          <w:marTop w:val="0"/>
          <w:marBottom w:val="0"/>
          <w:divBdr>
            <w:top w:val="none" w:sz="0" w:space="0" w:color="auto"/>
            <w:left w:val="none" w:sz="0" w:space="0" w:color="auto"/>
            <w:bottom w:val="none" w:sz="0" w:space="0" w:color="auto"/>
            <w:right w:val="none" w:sz="0" w:space="0" w:color="auto"/>
          </w:divBdr>
        </w:div>
        <w:div w:id="976685914">
          <w:marLeft w:val="480"/>
          <w:marRight w:val="0"/>
          <w:marTop w:val="0"/>
          <w:marBottom w:val="0"/>
          <w:divBdr>
            <w:top w:val="none" w:sz="0" w:space="0" w:color="auto"/>
            <w:left w:val="none" w:sz="0" w:space="0" w:color="auto"/>
            <w:bottom w:val="none" w:sz="0" w:space="0" w:color="auto"/>
            <w:right w:val="none" w:sz="0" w:space="0" w:color="auto"/>
          </w:divBdr>
        </w:div>
        <w:div w:id="632520362">
          <w:marLeft w:val="480"/>
          <w:marRight w:val="0"/>
          <w:marTop w:val="0"/>
          <w:marBottom w:val="0"/>
          <w:divBdr>
            <w:top w:val="none" w:sz="0" w:space="0" w:color="auto"/>
            <w:left w:val="none" w:sz="0" w:space="0" w:color="auto"/>
            <w:bottom w:val="none" w:sz="0" w:space="0" w:color="auto"/>
            <w:right w:val="none" w:sz="0" w:space="0" w:color="auto"/>
          </w:divBdr>
        </w:div>
        <w:div w:id="1814835855">
          <w:marLeft w:val="480"/>
          <w:marRight w:val="0"/>
          <w:marTop w:val="0"/>
          <w:marBottom w:val="0"/>
          <w:divBdr>
            <w:top w:val="none" w:sz="0" w:space="0" w:color="auto"/>
            <w:left w:val="none" w:sz="0" w:space="0" w:color="auto"/>
            <w:bottom w:val="none" w:sz="0" w:space="0" w:color="auto"/>
            <w:right w:val="none" w:sz="0" w:space="0" w:color="auto"/>
          </w:divBdr>
        </w:div>
        <w:div w:id="2131195401">
          <w:marLeft w:val="480"/>
          <w:marRight w:val="0"/>
          <w:marTop w:val="0"/>
          <w:marBottom w:val="0"/>
          <w:divBdr>
            <w:top w:val="none" w:sz="0" w:space="0" w:color="auto"/>
            <w:left w:val="none" w:sz="0" w:space="0" w:color="auto"/>
            <w:bottom w:val="none" w:sz="0" w:space="0" w:color="auto"/>
            <w:right w:val="none" w:sz="0" w:space="0" w:color="auto"/>
          </w:divBdr>
        </w:div>
        <w:div w:id="1908301926">
          <w:marLeft w:val="480"/>
          <w:marRight w:val="0"/>
          <w:marTop w:val="0"/>
          <w:marBottom w:val="0"/>
          <w:divBdr>
            <w:top w:val="none" w:sz="0" w:space="0" w:color="auto"/>
            <w:left w:val="none" w:sz="0" w:space="0" w:color="auto"/>
            <w:bottom w:val="none" w:sz="0" w:space="0" w:color="auto"/>
            <w:right w:val="none" w:sz="0" w:space="0" w:color="auto"/>
          </w:divBdr>
        </w:div>
        <w:div w:id="1548493593">
          <w:marLeft w:val="480"/>
          <w:marRight w:val="0"/>
          <w:marTop w:val="0"/>
          <w:marBottom w:val="0"/>
          <w:divBdr>
            <w:top w:val="none" w:sz="0" w:space="0" w:color="auto"/>
            <w:left w:val="none" w:sz="0" w:space="0" w:color="auto"/>
            <w:bottom w:val="none" w:sz="0" w:space="0" w:color="auto"/>
            <w:right w:val="none" w:sz="0" w:space="0" w:color="auto"/>
          </w:divBdr>
        </w:div>
        <w:div w:id="111942809">
          <w:marLeft w:val="480"/>
          <w:marRight w:val="0"/>
          <w:marTop w:val="0"/>
          <w:marBottom w:val="0"/>
          <w:divBdr>
            <w:top w:val="none" w:sz="0" w:space="0" w:color="auto"/>
            <w:left w:val="none" w:sz="0" w:space="0" w:color="auto"/>
            <w:bottom w:val="none" w:sz="0" w:space="0" w:color="auto"/>
            <w:right w:val="none" w:sz="0" w:space="0" w:color="auto"/>
          </w:divBdr>
        </w:div>
        <w:div w:id="476144334">
          <w:marLeft w:val="480"/>
          <w:marRight w:val="0"/>
          <w:marTop w:val="0"/>
          <w:marBottom w:val="0"/>
          <w:divBdr>
            <w:top w:val="none" w:sz="0" w:space="0" w:color="auto"/>
            <w:left w:val="none" w:sz="0" w:space="0" w:color="auto"/>
            <w:bottom w:val="none" w:sz="0" w:space="0" w:color="auto"/>
            <w:right w:val="none" w:sz="0" w:space="0" w:color="auto"/>
          </w:divBdr>
        </w:div>
        <w:div w:id="390154528">
          <w:marLeft w:val="480"/>
          <w:marRight w:val="0"/>
          <w:marTop w:val="0"/>
          <w:marBottom w:val="0"/>
          <w:divBdr>
            <w:top w:val="none" w:sz="0" w:space="0" w:color="auto"/>
            <w:left w:val="none" w:sz="0" w:space="0" w:color="auto"/>
            <w:bottom w:val="none" w:sz="0" w:space="0" w:color="auto"/>
            <w:right w:val="none" w:sz="0" w:space="0" w:color="auto"/>
          </w:divBdr>
        </w:div>
        <w:div w:id="899248907">
          <w:marLeft w:val="480"/>
          <w:marRight w:val="0"/>
          <w:marTop w:val="0"/>
          <w:marBottom w:val="0"/>
          <w:divBdr>
            <w:top w:val="none" w:sz="0" w:space="0" w:color="auto"/>
            <w:left w:val="none" w:sz="0" w:space="0" w:color="auto"/>
            <w:bottom w:val="none" w:sz="0" w:space="0" w:color="auto"/>
            <w:right w:val="none" w:sz="0" w:space="0" w:color="auto"/>
          </w:divBdr>
        </w:div>
        <w:div w:id="2099673251">
          <w:marLeft w:val="480"/>
          <w:marRight w:val="0"/>
          <w:marTop w:val="0"/>
          <w:marBottom w:val="0"/>
          <w:divBdr>
            <w:top w:val="none" w:sz="0" w:space="0" w:color="auto"/>
            <w:left w:val="none" w:sz="0" w:space="0" w:color="auto"/>
            <w:bottom w:val="none" w:sz="0" w:space="0" w:color="auto"/>
            <w:right w:val="none" w:sz="0" w:space="0" w:color="auto"/>
          </w:divBdr>
        </w:div>
        <w:div w:id="761410419">
          <w:marLeft w:val="480"/>
          <w:marRight w:val="0"/>
          <w:marTop w:val="0"/>
          <w:marBottom w:val="0"/>
          <w:divBdr>
            <w:top w:val="none" w:sz="0" w:space="0" w:color="auto"/>
            <w:left w:val="none" w:sz="0" w:space="0" w:color="auto"/>
            <w:bottom w:val="none" w:sz="0" w:space="0" w:color="auto"/>
            <w:right w:val="none" w:sz="0" w:space="0" w:color="auto"/>
          </w:divBdr>
        </w:div>
        <w:div w:id="1006832404">
          <w:marLeft w:val="480"/>
          <w:marRight w:val="0"/>
          <w:marTop w:val="0"/>
          <w:marBottom w:val="0"/>
          <w:divBdr>
            <w:top w:val="none" w:sz="0" w:space="0" w:color="auto"/>
            <w:left w:val="none" w:sz="0" w:space="0" w:color="auto"/>
            <w:bottom w:val="none" w:sz="0" w:space="0" w:color="auto"/>
            <w:right w:val="none" w:sz="0" w:space="0" w:color="auto"/>
          </w:divBdr>
        </w:div>
        <w:div w:id="1233929920">
          <w:marLeft w:val="480"/>
          <w:marRight w:val="0"/>
          <w:marTop w:val="0"/>
          <w:marBottom w:val="0"/>
          <w:divBdr>
            <w:top w:val="none" w:sz="0" w:space="0" w:color="auto"/>
            <w:left w:val="none" w:sz="0" w:space="0" w:color="auto"/>
            <w:bottom w:val="none" w:sz="0" w:space="0" w:color="auto"/>
            <w:right w:val="none" w:sz="0" w:space="0" w:color="auto"/>
          </w:divBdr>
        </w:div>
        <w:div w:id="516233822">
          <w:marLeft w:val="480"/>
          <w:marRight w:val="0"/>
          <w:marTop w:val="0"/>
          <w:marBottom w:val="0"/>
          <w:divBdr>
            <w:top w:val="none" w:sz="0" w:space="0" w:color="auto"/>
            <w:left w:val="none" w:sz="0" w:space="0" w:color="auto"/>
            <w:bottom w:val="none" w:sz="0" w:space="0" w:color="auto"/>
            <w:right w:val="none" w:sz="0" w:space="0" w:color="auto"/>
          </w:divBdr>
        </w:div>
      </w:divsChild>
    </w:div>
    <w:div w:id="836576782">
      <w:bodyDiv w:val="1"/>
      <w:marLeft w:val="0"/>
      <w:marRight w:val="0"/>
      <w:marTop w:val="0"/>
      <w:marBottom w:val="0"/>
      <w:divBdr>
        <w:top w:val="none" w:sz="0" w:space="0" w:color="auto"/>
        <w:left w:val="none" w:sz="0" w:space="0" w:color="auto"/>
        <w:bottom w:val="none" w:sz="0" w:space="0" w:color="auto"/>
        <w:right w:val="none" w:sz="0" w:space="0" w:color="auto"/>
      </w:divBdr>
    </w:div>
    <w:div w:id="837119357">
      <w:bodyDiv w:val="1"/>
      <w:marLeft w:val="0"/>
      <w:marRight w:val="0"/>
      <w:marTop w:val="0"/>
      <w:marBottom w:val="0"/>
      <w:divBdr>
        <w:top w:val="none" w:sz="0" w:space="0" w:color="auto"/>
        <w:left w:val="none" w:sz="0" w:space="0" w:color="auto"/>
        <w:bottom w:val="none" w:sz="0" w:space="0" w:color="auto"/>
        <w:right w:val="none" w:sz="0" w:space="0" w:color="auto"/>
      </w:divBdr>
    </w:div>
    <w:div w:id="837572461">
      <w:bodyDiv w:val="1"/>
      <w:marLeft w:val="0"/>
      <w:marRight w:val="0"/>
      <w:marTop w:val="0"/>
      <w:marBottom w:val="0"/>
      <w:divBdr>
        <w:top w:val="none" w:sz="0" w:space="0" w:color="auto"/>
        <w:left w:val="none" w:sz="0" w:space="0" w:color="auto"/>
        <w:bottom w:val="none" w:sz="0" w:space="0" w:color="auto"/>
        <w:right w:val="none" w:sz="0" w:space="0" w:color="auto"/>
      </w:divBdr>
    </w:div>
    <w:div w:id="839739085">
      <w:bodyDiv w:val="1"/>
      <w:marLeft w:val="0"/>
      <w:marRight w:val="0"/>
      <w:marTop w:val="0"/>
      <w:marBottom w:val="0"/>
      <w:divBdr>
        <w:top w:val="none" w:sz="0" w:space="0" w:color="auto"/>
        <w:left w:val="none" w:sz="0" w:space="0" w:color="auto"/>
        <w:bottom w:val="none" w:sz="0" w:space="0" w:color="auto"/>
        <w:right w:val="none" w:sz="0" w:space="0" w:color="auto"/>
      </w:divBdr>
    </w:div>
    <w:div w:id="842941528">
      <w:bodyDiv w:val="1"/>
      <w:marLeft w:val="0"/>
      <w:marRight w:val="0"/>
      <w:marTop w:val="0"/>
      <w:marBottom w:val="0"/>
      <w:divBdr>
        <w:top w:val="none" w:sz="0" w:space="0" w:color="auto"/>
        <w:left w:val="none" w:sz="0" w:space="0" w:color="auto"/>
        <w:bottom w:val="none" w:sz="0" w:space="0" w:color="auto"/>
        <w:right w:val="none" w:sz="0" w:space="0" w:color="auto"/>
      </w:divBdr>
    </w:div>
    <w:div w:id="857738457">
      <w:bodyDiv w:val="1"/>
      <w:marLeft w:val="0"/>
      <w:marRight w:val="0"/>
      <w:marTop w:val="0"/>
      <w:marBottom w:val="0"/>
      <w:divBdr>
        <w:top w:val="none" w:sz="0" w:space="0" w:color="auto"/>
        <w:left w:val="none" w:sz="0" w:space="0" w:color="auto"/>
        <w:bottom w:val="none" w:sz="0" w:space="0" w:color="auto"/>
        <w:right w:val="none" w:sz="0" w:space="0" w:color="auto"/>
      </w:divBdr>
    </w:div>
    <w:div w:id="862288152">
      <w:bodyDiv w:val="1"/>
      <w:marLeft w:val="0"/>
      <w:marRight w:val="0"/>
      <w:marTop w:val="0"/>
      <w:marBottom w:val="0"/>
      <w:divBdr>
        <w:top w:val="none" w:sz="0" w:space="0" w:color="auto"/>
        <w:left w:val="none" w:sz="0" w:space="0" w:color="auto"/>
        <w:bottom w:val="none" w:sz="0" w:space="0" w:color="auto"/>
        <w:right w:val="none" w:sz="0" w:space="0" w:color="auto"/>
      </w:divBdr>
    </w:div>
    <w:div w:id="901453877">
      <w:bodyDiv w:val="1"/>
      <w:marLeft w:val="0"/>
      <w:marRight w:val="0"/>
      <w:marTop w:val="0"/>
      <w:marBottom w:val="0"/>
      <w:divBdr>
        <w:top w:val="none" w:sz="0" w:space="0" w:color="auto"/>
        <w:left w:val="none" w:sz="0" w:space="0" w:color="auto"/>
        <w:bottom w:val="none" w:sz="0" w:space="0" w:color="auto"/>
        <w:right w:val="none" w:sz="0" w:space="0" w:color="auto"/>
      </w:divBdr>
    </w:div>
    <w:div w:id="916594702">
      <w:bodyDiv w:val="1"/>
      <w:marLeft w:val="0"/>
      <w:marRight w:val="0"/>
      <w:marTop w:val="0"/>
      <w:marBottom w:val="0"/>
      <w:divBdr>
        <w:top w:val="none" w:sz="0" w:space="0" w:color="auto"/>
        <w:left w:val="none" w:sz="0" w:space="0" w:color="auto"/>
        <w:bottom w:val="none" w:sz="0" w:space="0" w:color="auto"/>
        <w:right w:val="none" w:sz="0" w:space="0" w:color="auto"/>
      </w:divBdr>
    </w:div>
    <w:div w:id="922451291">
      <w:bodyDiv w:val="1"/>
      <w:marLeft w:val="0"/>
      <w:marRight w:val="0"/>
      <w:marTop w:val="0"/>
      <w:marBottom w:val="0"/>
      <w:divBdr>
        <w:top w:val="none" w:sz="0" w:space="0" w:color="auto"/>
        <w:left w:val="none" w:sz="0" w:space="0" w:color="auto"/>
        <w:bottom w:val="none" w:sz="0" w:space="0" w:color="auto"/>
        <w:right w:val="none" w:sz="0" w:space="0" w:color="auto"/>
      </w:divBdr>
    </w:div>
    <w:div w:id="932129389">
      <w:bodyDiv w:val="1"/>
      <w:marLeft w:val="0"/>
      <w:marRight w:val="0"/>
      <w:marTop w:val="0"/>
      <w:marBottom w:val="0"/>
      <w:divBdr>
        <w:top w:val="none" w:sz="0" w:space="0" w:color="auto"/>
        <w:left w:val="none" w:sz="0" w:space="0" w:color="auto"/>
        <w:bottom w:val="none" w:sz="0" w:space="0" w:color="auto"/>
        <w:right w:val="none" w:sz="0" w:space="0" w:color="auto"/>
      </w:divBdr>
      <w:divsChild>
        <w:div w:id="1751343016">
          <w:marLeft w:val="480"/>
          <w:marRight w:val="0"/>
          <w:marTop w:val="0"/>
          <w:marBottom w:val="0"/>
          <w:divBdr>
            <w:top w:val="none" w:sz="0" w:space="0" w:color="auto"/>
            <w:left w:val="none" w:sz="0" w:space="0" w:color="auto"/>
            <w:bottom w:val="none" w:sz="0" w:space="0" w:color="auto"/>
            <w:right w:val="none" w:sz="0" w:space="0" w:color="auto"/>
          </w:divBdr>
        </w:div>
        <w:div w:id="861746567">
          <w:marLeft w:val="480"/>
          <w:marRight w:val="0"/>
          <w:marTop w:val="0"/>
          <w:marBottom w:val="0"/>
          <w:divBdr>
            <w:top w:val="none" w:sz="0" w:space="0" w:color="auto"/>
            <w:left w:val="none" w:sz="0" w:space="0" w:color="auto"/>
            <w:bottom w:val="none" w:sz="0" w:space="0" w:color="auto"/>
            <w:right w:val="none" w:sz="0" w:space="0" w:color="auto"/>
          </w:divBdr>
        </w:div>
        <w:div w:id="1236471195">
          <w:marLeft w:val="480"/>
          <w:marRight w:val="0"/>
          <w:marTop w:val="0"/>
          <w:marBottom w:val="0"/>
          <w:divBdr>
            <w:top w:val="none" w:sz="0" w:space="0" w:color="auto"/>
            <w:left w:val="none" w:sz="0" w:space="0" w:color="auto"/>
            <w:bottom w:val="none" w:sz="0" w:space="0" w:color="auto"/>
            <w:right w:val="none" w:sz="0" w:space="0" w:color="auto"/>
          </w:divBdr>
        </w:div>
        <w:div w:id="1851261579">
          <w:marLeft w:val="480"/>
          <w:marRight w:val="0"/>
          <w:marTop w:val="0"/>
          <w:marBottom w:val="0"/>
          <w:divBdr>
            <w:top w:val="none" w:sz="0" w:space="0" w:color="auto"/>
            <w:left w:val="none" w:sz="0" w:space="0" w:color="auto"/>
            <w:bottom w:val="none" w:sz="0" w:space="0" w:color="auto"/>
            <w:right w:val="none" w:sz="0" w:space="0" w:color="auto"/>
          </w:divBdr>
        </w:div>
        <w:div w:id="312299044">
          <w:marLeft w:val="480"/>
          <w:marRight w:val="0"/>
          <w:marTop w:val="0"/>
          <w:marBottom w:val="0"/>
          <w:divBdr>
            <w:top w:val="none" w:sz="0" w:space="0" w:color="auto"/>
            <w:left w:val="none" w:sz="0" w:space="0" w:color="auto"/>
            <w:bottom w:val="none" w:sz="0" w:space="0" w:color="auto"/>
            <w:right w:val="none" w:sz="0" w:space="0" w:color="auto"/>
          </w:divBdr>
        </w:div>
        <w:div w:id="1059129796">
          <w:marLeft w:val="480"/>
          <w:marRight w:val="0"/>
          <w:marTop w:val="0"/>
          <w:marBottom w:val="0"/>
          <w:divBdr>
            <w:top w:val="none" w:sz="0" w:space="0" w:color="auto"/>
            <w:left w:val="none" w:sz="0" w:space="0" w:color="auto"/>
            <w:bottom w:val="none" w:sz="0" w:space="0" w:color="auto"/>
            <w:right w:val="none" w:sz="0" w:space="0" w:color="auto"/>
          </w:divBdr>
        </w:div>
        <w:div w:id="1822651859">
          <w:marLeft w:val="480"/>
          <w:marRight w:val="0"/>
          <w:marTop w:val="0"/>
          <w:marBottom w:val="0"/>
          <w:divBdr>
            <w:top w:val="none" w:sz="0" w:space="0" w:color="auto"/>
            <w:left w:val="none" w:sz="0" w:space="0" w:color="auto"/>
            <w:bottom w:val="none" w:sz="0" w:space="0" w:color="auto"/>
            <w:right w:val="none" w:sz="0" w:space="0" w:color="auto"/>
          </w:divBdr>
        </w:div>
        <w:div w:id="230191224">
          <w:marLeft w:val="480"/>
          <w:marRight w:val="0"/>
          <w:marTop w:val="0"/>
          <w:marBottom w:val="0"/>
          <w:divBdr>
            <w:top w:val="none" w:sz="0" w:space="0" w:color="auto"/>
            <w:left w:val="none" w:sz="0" w:space="0" w:color="auto"/>
            <w:bottom w:val="none" w:sz="0" w:space="0" w:color="auto"/>
            <w:right w:val="none" w:sz="0" w:space="0" w:color="auto"/>
          </w:divBdr>
        </w:div>
        <w:div w:id="623654238">
          <w:marLeft w:val="480"/>
          <w:marRight w:val="0"/>
          <w:marTop w:val="0"/>
          <w:marBottom w:val="0"/>
          <w:divBdr>
            <w:top w:val="none" w:sz="0" w:space="0" w:color="auto"/>
            <w:left w:val="none" w:sz="0" w:space="0" w:color="auto"/>
            <w:bottom w:val="none" w:sz="0" w:space="0" w:color="auto"/>
            <w:right w:val="none" w:sz="0" w:space="0" w:color="auto"/>
          </w:divBdr>
        </w:div>
        <w:div w:id="1203244923">
          <w:marLeft w:val="480"/>
          <w:marRight w:val="0"/>
          <w:marTop w:val="0"/>
          <w:marBottom w:val="0"/>
          <w:divBdr>
            <w:top w:val="none" w:sz="0" w:space="0" w:color="auto"/>
            <w:left w:val="none" w:sz="0" w:space="0" w:color="auto"/>
            <w:bottom w:val="none" w:sz="0" w:space="0" w:color="auto"/>
            <w:right w:val="none" w:sz="0" w:space="0" w:color="auto"/>
          </w:divBdr>
        </w:div>
        <w:div w:id="341863602">
          <w:marLeft w:val="480"/>
          <w:marRight w:val="0"/>
          <w:marTop w:val="0"/>
          <w:marBottom w:val="0"/>
          <w:divBdr>
            <w:top w:val="none" w:sz="0" w:space="0" w:color="auto"/>
            <w:left w:val="none" w:sz="0" w:space="0" w:color="auto"/>
            <w:bottom w:val="none" w:sz="0" w:space="0" w:color="auto"/>
            <w:right w:val="none" w:sz="0" w:space="0" w:color="auto"/>
          </w:divBdr>
        </w:div>
        <w:div w:id="1786264320">
          <w:marLeft w:val="480"/>
          <w:marRight w:val="0"/>
          <w:marTop w:val="0"/>
          <w:marBottom w:val="0"/>
          <w:divBdr>
            <w:top w:val="none" w:sz="0" w:space="0" w:color="auto"/>
            <w:left w:val="none" w:sz="0" w:space="0" w:color="auto"/>
            <w:bottom w:val="none" w:sz="0" w:space="0" w:color="auto"/>
            <w:right w:val="none" w:sz="0" w:space="0" w:color="auto"/>
          </w:divBdr>
        </w:div>
        <w:div w:id="621347477">
          <w:marLeft w:val="480"/>
          <w:marRight w:val="0"/>
          <w:marTop w:val="0"/>
          <w:marBottom w:val="0"/>
          <w:divBdr>
            <w:top w:val="none" w:sz="0" w:space="0" w:color="auto"/>
            <w:left w:val="none" w:sz="0" w:space="0" w:color="auto"/>
            <w:bottom w:val="none" w:sz="0" w:space="0" w:color="auto"/>
            <w:right w:val="none" w:sz="0" w:space="0" w:color="auto"/>
          </w:divBdr>
        </w:div>
        <w:div w:id="1397824053">
          <w:marLeft w:val="480"/>
          <w:marRight w:val="0"/>
          <w:marTop w:val="0"/>
          <w:marBottom w:val="0"/>
          <w:divBdr>
            <w:top w:val="none" w:sz="0" w:space="0" w:color="auto"/>
            <w:left w:val="none" w:sz="0" w:space="0" w:color="auto"/>
            <w:bottom w:val="none" w:sz="0" w:space="0" w:color="auto"/>
            <w:right w:val="none" w:sz="0" w:space="0" w:color="auto"/>
          </w:divBdr>
        </w:div>
        <w:div w:id="1358240972">
          <w:marLeft w:val="480"/>
          <w:marRight w:val="0"/>
          <w:marTop w:val="0"/>
          <w:marBottom w:val="0"/>
          <w:divBdr>
            <w:top w:val="none" w:sz="0" w:space="0" w:color="auto"/>
            <w:left w:val="none" w:sz="0" w:space="0" w:color="auto"/>
            <w:bottom w:val="none" w:sz="0" w:space="0" w:color="auto"/>
            <w:right w:val="none" w:sz="0" w:space="0" w:color="auto"/>
          </w:divBdr>
        </w:div>
        <w:div w:id="1445926079">
          <w:marLeft w:val="480"/>
          <w:marRight w:val="0"/>
          <w:marTop w:val="0"/>
          <w:marBottom w:val="0"/>
          <w:divBdr>
            <w:top w:val="none" w:sz="0" w:space="0" w:color="auto"/>
            <w:left w:val="none" w:sz="0" w:space="0" w:color="auto"/>
            <w:bottom w:val="none" w:sz="0" w:space="0" w:color="auto"/>
            <w:right w:val="none" w:sz="0" w:space="0" w:color="auto"/>
          </w:divBdr>
        </w:div>
        <w:div w:id="1224175667">
          <w:marLeft w:val="480"/>
          <w:marRight w:val="0"/>
          <w:marTop w:val="0"/>
          <w:marBottom w:val="0"/>
          <w:divBdr>
            <w:top w:val="none" w:sz="0" w:space="0" w:color="auto"/>
            <w:left w:val="none" w:sz="0" w:space="0" w:color="auto"/>
            <w:bottom w:val="none" w:sz="0" w:space="0" w:color="auto"/>
            <w:right w:val="none" w:sz="0" w:space="0" w:color="auto"/>
          </w:divBdr>
        </w:div>
        <w:div w:id="1046637086">
          <w:marLeft w:val="480"/>
          <w:marRight w:val="0"/>
          <w:marTop w:val="0"/>
          <w:marBottom w:val="0"/>
          <w:divBdr>
            <w:top w:val="none" w:sz="0" w:space="0" w:color="auto"/>
            <w:left w:val="none" w:sz="0" w:space="0" w:color="auto"/>
            <w:bottom w:val="none" w:sz="0" w:space="0" w:color="auto"/>
            <w:right w:val="none" w:sz="0" w:space="0" w:color="auto"/>
          </w:divBdr>
        </w:div>
        <w:div w:id="370420432">
          <w:marLeft w:val="480"/>
          <w:marRight w:val="0"/>
          <w:marTop w:val="0"/>
          <w:marBottom w:val="0"/>
          <w:divBdr>
            <w:top w:val="none" w:sz="0" w:space="0" w:color="auto"/>
            <w:left w:val="none" w:sz="0" w:space="0" w:color="auto"/>
            <w:bottom w:val="none" w:sz="0" w:space="0" w:color="auto"/>
            <w:right w:val="none" w:sz="0" w:space="0" w:color="auto"/>
          </w:divBdr>
        </w:div>
        <w:div w:id="391928203">
          <w:marLeft w:val="480"/>
          <w:marRight w:val="0"/>
          <w:marTop w:val="0"/>
          <w:marBottom w:val="0"/>
          <w:divBdr>
            <w:top w:val="none" w:sz="0" w:space="0" w:color="auto"/>
            <w:left w:val="none" w:sz="0" w:space="0" w:color="auto"/>
            <w:bottom w:val="none" w:sz="0" w:space="0" w:color="auto"/>
            <w:right w:val="none" w:sz="0" w:space="0" w:color="auto"/>
          </w:divBdr>
        </w:div>
        <w:div w:id="911433682">
          <w:marLeft w:val="480"/>
          <w:marRight w:val="0"/>
          <w:marTop w:val="0"/>
          <w:marBottom w:val="0"/>
          <w:divBdr>
            <w:top w:val="none" w:sz="0" w:space="0" w:color="auto"/>
            <w:left w:val="none" w:sz="0" w:space="0" w:color="auto"/>
            <w:bottom w:val="none" w:sz="0" w:space="0" w:color="auto"/>
            <w:right w:val="none" w:sz="0" w:space="0" w:color="auto"/>
          </w:divBdr>
        </w:div>
        <w:div w:id="276523844">
          <w:marLeft w:val="480"/>
          <w:marRight w:val="0"/>
          <w:marTop w:val="0"/>
          <w:marBottom w:val="0"/>
          <w:divBdr>
            <w:top w:val="none" w:sz="0" w:space="0" w:color="auto"/>
            <w:left w:val="none" w:sz="0" w:space="0" w:color="auto"/>
            <w:bottom w:val="none" w:sz="0" w:space="0" w:color="auto"/>
            <w:right w:val="none" w:sz="0" w:space="0" w:color="auto"/>
          </w:divBdr>
        </w:div>
        <w:div w:id="1054081383">
          <w:marLeft w:val="480"/>
          <w:marRight w:val="0"/>
          <w:marTop w:val="0"/>
          <w:marBottom w:val="0"/>
          <w:divBdr>
            <w:top w:val="none" w:sz="0" w:space="0" w:color="auto"/>
            <w:left w:val="none" w:sz="0" w:space="0" w:color="auto"/>
            <w:bottom w:val="none" w:sz="0" w:space="0" w:color="auto"/>
            <w:right w:val="none" w:sz="0" w:space="0" w:color="auto"/>
          </w:divBdr>
        </w:div>
        <w:div w:id="1826432420">
          <w:marLeft w:val="480"/>
          <w:marRight w:val="0"/>
          <w:marTop w:val="0"/>
          <w:marBottom w:val="0"/>
          <w:divBdr>
            <w:top w:val="none" w:sz="0" w:space="0" w:color="auto"/>
            <w:left w:val="none" w:sz="0" w:space="0" w:color="auto"/>
            <w:bottom w:val="none" w:sz="0" w:space="0" w:color="auto"/>
            <w:right w:val="none" w:sz="0" w:space="0" w:color="auto"/>
          </w:divBdr>
        </w:div>
        <w:div w:id="764495175">
          <w:marLeft w:val="480"/>
          <w:marRight w:val="0"/>
          <w:marTop w:val="0"/>
          <w:marBottom w:val="0"/>
          <w:divBdr>
            <w:top w:val="none" w:sz="0" w:space="0" w:color="auto"/>
            <w:left w:val="none" w:sz="0" w:space="0" w:color="auto"/>
            <w:bottom w:val="none" w:sz="0" w:space="0" w:color="auto"/>
            <w:right w:val="none" w:sz="0" w:space="0" w:color="auto"/>
          </w:divBdr>
        </w:div>
        <w:div w:id="504786336">
          <w:marLeft w:val="480"/>
          <w:marRight w:val="0"/>
          <w:marTop w:val="0"/>
          <w:marBottom w:val="0"/>
          <w:divBdr>
            <w:top w:val="none" w:sz="0" w:space="0" w:color="auto"/>
            <w:left w:val="none" w:sz="0" w:space="0" w:color="auto"/>
            <w:bottom w:val="none" w:sz="0" w:space="0" w:color="auto"/>
            <w:right w:val="none" w:sz="0" w:space="0" w:color="auto"/>
          </w:divBdr>
        </w:div>
        <w:div w:id="1187326538">
          <w:marLeft w:val="480"/>
          <w:marRight w:val="0"/>
          <w:marTop w:val="0"/>
          <w:marBottom w:val="0"/>
          <w:divBdr>
            <w:top w:val="none" w:sz="0" w:space="0" w:color="auto"/>
            <w:left w:val="none" w:sz="0" w:space="0" w:color="auto"/>
            <w:bottom w:val="none" w:sz="0" w:space="0" w:color="auto"/>
            <w:right w:val="none" w:sz="0" w:space="0" w:color="auto"/>
          </w:divBdr>
        </w:div>
        <w:div w:id="997273659">
          <w:marLeft w:val="480"/>
          <w:marRight w:val="0"/>
          <w:marTop w:val="0"/>
          <w:marBottom w:val="0"/>
          <w:divBdr>
            <w:top w:val="none" w:sz="0" w:space="0" w:color="auto"/>
            <w:left w:val="none" w:sz="0" w:space="0" w:color="auto"/>
            <w:bottom w:val="none" w:sz="0" w:space="0" w:color="auto"/>
            <w:right w:val="none" w:sz="0" w:space="0" w:color="auto"/>
          </w:divBdr>
        </w:div>
        <w:div w:id="1450320149">
          <w:marLeft w:val="480"/>
          <w:marRight w:val="0"/>
          <w:marTop w:val="0"/>
          <w:marBottom w:val="0"/>
          <w:divBdr>
            <w:top w:val="none" w:sz="0" w:space="0" w:color="auto"/>
            <w:left w:val="none" w:sz="0" w:space="0" w:color="auto"/>
            <w:bottom w:val="none" w:sz="0" w:space="0" w:color="auto"/>
            <w:right w:val="none" w:sz="0" w:space="0" w:color="auto"/>
          </w:divBdr>
        </w:div>
        <w:div w:id="1006711207">
          <w:marLeft w:val="480"/>
          <w:marRight w:val="0"/>
          <w:marTop w:val="0"/>
          <w:marBottom w:val="0"/>
          <w:divBdr>
            <w:top w:val="none" w:sz="0" w:space="0" w:color="auto"/>
            <w:left w:val="none" w:sz="0" w:space="0" w:color="auto"/>
            <w:bottom w:val="none" w:sz="0" w:space="0" w:color="auto"/>
            <w:right w:val="none" w:sz="0" w:space="0" w:color="auto"/>
          </w:divBdr>
        </w:div>
        <w:div w:id="503251619">
          <w:marLeft w:val="480"/>
          <w:marRight w:val="0"/>
          <w:marTop w:val="0"/>
          <w:marBottom w:val="0"/>
          <w:divBdr>
            <w:top w:val="none" w:sz="0" w:space="0" w:color="auto"/>
            <w:left w:val="none" w:sz="0" w:space="0" w:color="auto"/>
            <w:bottom w:val="none" w:sz="0" w:space="0" w:color="auto"/>
            <w:right w:val="none" w:sz="0" w:space="0" w:color="auto"/>
          </w:divBdr>
        </w:div>
        <w:div w:id="1734084003">
          <w:marLeft w:val="480"/>
          <w:marRight w:val="0"/>
          <w:marTop w:val="0"/>
          <w:marBottom w:val="0"/>
          <w:divBdr>
            <w:top w:val="none" w:sz="0" w:space="0" w:color="auto"/>
            <w:left w:val="none" w:sz="0" w:space="0" w:color="auto"/>
            <w:bottom w:val="none" w:sz="0" w:space="0" w:color="auto"/>
            <w:right w:val="none" w:sz="0" w:space="0" w:color="auto"/>
          </w:divBdr>
        </w:div>
        <w:div w:id="371923110">
          <w:marLeft w:val="480"/>
          <w:marRight w:val="0"/>
          <w:marTop w:val="0"/>
          <w:marBottom w:val="0"/>
          <w:divBdr>
            <w:top w:val="none" w:sz="0" w:space="0" w:color="auto"/>
            <w:left w:val="none" w:sz="0" w:space="0" w:color="auto"/>
            <w:bottom w:val="none" w:sz="0" w:space="0" w:color="auto"/>
            <w:right w:val="none" w:sz="0" w:space="0" w:color="auto"/>
          </w:divBdr>
        </w:div>
        <w:div w:id="1844317359">
          <w:marLeft w:val="480"/>
          <w:marRight w:val="0"/>
          <w:marTop w:val="0"/>
          <w:marBottom w:val="0"/>
          <w:divBdr>
            <w:top w:val="none" w:sz="0" w:space="0" w:color="auto"/>
            <w:left w:val="none" w:sz="0" w:space="0" w:color="auto"/>
            <w:bottom w:val="none" w:sz="0" w:space="0" w:color="auto"/>
            <w:right w:val="none" w:sz="0" w:space="0" w:color="auto"/>
          </w:divBdr>
        </w:div>
        <w:div w:id="2029405607">
          <w:marLeft w:val="480"/>
          <w:marRight w:val="0"/>
          <w:marTop w:val="0"/>
          <w:marBottom w:val="0"/>
          <w:divBdr>
            <w:top w:val="none" w:sz="0" w:space="0" w:color="auto"/>
            <w:left w:val="none" w:sz="0" w:space="0" w:color="auto"/>
            <w:bottom w:val="none" w:sz="0" w:space="0" w:color="auto"/>
            <w:right w:val="none" w:sz="0" w:space="0" w:color="auto"/>
          </w:divBdr>
        </w:div>
        <w:div w:id="99883111">
          <w:marLeft w:val="480"/>
          <w:marRight w:val="0"/>
          <w:marTop w:val="0"/>
          <w:marBottom w:val="0"/>
          <w:divBdr>
            <w:top w:val="none" w:sz="0" w:space="0" w:color="auto"/>
            <w:left w:val="none" w:sz="0" w:space="0" w:color="auto"/>
            <w:bottom w:val="none" w:sz="0" w:space="0" w:color="auto"/>
            <w:right w:val="none" w:sz="0" w:space="0" w:color="auto"/>
          </w:divBdr>
        </w:div>
        <w:div w:id="972633602">
          <w:marLeft w:val="480"/>
          <w:marRight w:val="0"/>
          <w:marTop w:val="0"/>
          <w:marBottom w:val="0"/>
          <w:divBdr>
            <w:top w:val="none" w:sz="0" w:space="0" w:color="auto"/>
            <w:left w:val="none" w:sz="0" w:space="0" w:color="auto"/>
            <w:bottom w:val="none" w:sz="0" w:space="0" w:color="auto"/>
            <w:right w:val="none" w:sz="0" w:space="0" w:color="auto"/>
          </w:divBdr>
        </w:div>
        <w:div w:id="1711223713">
          <w:marLeft w:val="480"/>
          <w:marRight w:val="0"/>
          <w:marTop w:val="0"/>
          <w:marBottom w:val="0"/>
          <w:divBdr>
            <w:top w:val="none" w:sz="0" w:space="0" w:color="auto"/>
            <w:left w:val="none" w:sz="0" w:space="0" w:color="auto"/>
            <w:bottom w:val="none" w:sz="0" w:space="0" w:color="auto"/>
            <w:right w:val="none" w:sz="0" w:space="0" w:color="auto"/>
          </w:divBdr>
        </w:div>
        <w:div w:id="1656489993">
          <w:marLeft w:val="480"/>
          <w:marRight w:val="0"/>
          <w:marTop w:val="0"/>
          <w:marBottom w:val="0"/>
          <w:divBdr>
            <w:top w:val="none" w:sz="0" w:space="0" w:color="auto"/>
            <w:left w:val="none" w:sz="0" w:space="0" w:color="auto"/>
            <w:bottom w:val="none" w:sz="0" w:space="0" w:color="auto"/>
            <w:right w:val="none" w:sz="0" w:space="0" w:color="auto"/>
          </w:divBdr>
        </w:div>
        <w:div w:id="1008676424">
          <w:marLeft w:val="480"/>
          <w:marRight w:val="0"/>
          <w:marTop w:val="0"/>
          <w:marBottom w:val="0"/>
          <w:divBdr>
            <w:top w:val="none" w:sz="0" w:space="0" w:color="auto"/>
            <w:left w:val="none" w:sz="0" w:space="0" w:color="auto"/>
            <w:bottom w:val="none" w:sz="0" w:space="0" w:color="auto"/>
            <w:right w:val="none" w:sz="0" w:space="0" w:color="auto"/>
          </w:divBdr>
        </w:div>
        <w:div w:id="811949705">
          <w:marLeft w:val="480"/>
          <w:marRight w:val="0"/>
          <w:marTop w:val="0"/>
          <w:marBottom w:val="0"/>
          <w:divBdr>
            <w:top w:val="none" w:sz="0" w:space="0" w:color="auto"/>
            <w:left w:val="none" w:sz="0" w:space="0" w:color="auto"/>
            <w:bottom w:val="none" w:sz="0" w:space="0" w:color="auto"/>
            <w:right w:val="none" w:sz="0" w:space="0" w:color="auto"/>
          </w:divBdr>
        </w:div>
        <w:div w:id="394551690">
          <w:marLeft w:val="480"/>
          <w:marRight w:val="0"/>
          <w:marTop w:val="0"/>
          <w:marBottom w:val="0"/>
          <w:divBdr>
            <w:top w:val="none" w:sz="0" w:space="0" w:color="auto"/>
            <w:left w:val="none" w:sz="0" w:space="0" w:color="auto"/>
            <w:bottom w:val="none" w:sz="0" w:space="0" w:color="auto"/>
            <w:right w:val="none" w:sz="0" w:space="0" w:color="auto"/>
          </w:divBdr>
        </w:div>
        <w:div w:id="167716655">
          <w:marLeft w:val="480"/>
          <w:marRight w:val="0"/>
          <w:marTop w:val="0"/>
          <w:marBottom w:val="0"/>
          <w:divBdr>
            <w:top w:val="none" w:sz="0" w:space="0" w:color="auto"/>
            <w:left w:val="none" w:sz="0" w:space="0" w:color="auto"/>
            <w:bottom w:val="none" w:sz="0" w:space="0" w:color="auto"/>
            <w:right w:val="none" w:sz="0" w:space="0" w:color="auto"/>
          </w:divBdr>
        </w:div>
        <w:div w:id="60908290">
          <w:marLeft w:val="480"/>
          <w:marRight w:val="0"/>
          <w:marTop w:val="0"/>
          <w:marBottom w:val="0"/>
          <w:divBdr>
            <w:top w:val="none" w:sz="0" w:space="0" w:color="auto"/>
            <w:left w:val="none" w:sz="0" w:space="0" w:color="auto"/>
            <w:bottom w:val="none" w:sz="0" w:space="0" w:color="auto"/>
            <w:right w:val="none" w:sz="0" w:space="0" w:color="auto"/>
          </w:divBdr>
        </w:div>
        <w:div w:id="1444306913">
          <w:marLeft w:val="480"/>
          <w:marRight w:val="0"/>
          <w:marTop w:val="0"/>
          <w:marBottom w:val="0"/>
          <w:divBdr>
            <w:top w:val="none" w:sz="0" w:space="0" w:color="auto"/>
            <w:left w:val="none" w:sz="0" w:space="0" w:color="auto"/>
            <w:bottom w:val="none" w:sz="0" w:space="0" w:color="auto"/>
            <w:right w:val="none" w:sz="0" w:space="0" w:color="auto"/>
          </w:divBdr>
        </w:div>
        <w:div w:id="716977966">
          <w:marLeft w:val="480"/>
          <w:marRight w:val="0"/>
          <w:marTop w:val="0"/>
          <w:marBottom w:val="0"/>
          <w:divBdr>
            <w:top w:val="none" w:sz="0" w:space="0" w:color="auto"/>
            <w:left w:val="none" w:sz="0" w:space="0" w:color="auto"/>
            <w:bottom w:val="none" w:sz="0" w:space="0" w:color="auto"/>
            <w:right w:val="none" w:sz="0" w:space="0" w:color="auto"/>
          </w:divBdr>
        </w:div>
        <w:div w:id="514996435">
          <w:marLeft w:val="480"/>
          <w:marRight w:val="0"/>
          <w:marTop w:val="0"/>
          <w:marBottom w:val="0"/>
          <w:divBdr>
            <w:top w:val="none" w:sz="0" w:space="0" w:color="auto"/>
            <w:left w:val="none" w:sz="0" w:space="0" w:color="auto"/>
            <w:bottom w:val="none" w:sz="0" w:space="0" w:color="auto"/>
            <w:right w:val="none" w:sz="0" w:space="0" w:color="auto"/>
          </w:divBdr>
        </w:div>
        <w:div w:id="595284959">
          <w:marLeft w:val="480"/>
          <w:marRight w:val="0"/>
          <w:marTop w:val="0"/>
          <w:marBottom w:val="0"/>
          <w:divBdr>
            <w:top w:val="none" w:sz="0" w:space="0" w:color="auto"/>
            <w:left w:val="none" w:sz="0" w:space="0" w:color="auto"/>
            <w:bottom w:val="none" w:sz="0" w:space="0" w:color="auto"/>
            <w:right w:val="none" w:sz="0" w:space="0" w:color="auto"/>
          </w:divBdr>
        </w:div>
        <w:div w:id="702360340">
          <w:marLeft w:val="480"/>
          <w:marRight w:val="0"/>
          <w:marTop w:val="0"/>
          <w:marBottom w:val="0"/>
          <w:divBdr>
            <w:top w:val="none" w:sz="0" w:space="0" w:color="auto"/>
            <w:left w:val="none" w:sz="0" w:space="0" w:color="auto"/>
            <w:bottom w:val="none" w:sz="0" w:space="0" w:color="auto"/>
            <w:right w:val="none" w:sz="0" w:space="0" w:color="auto"/>
          </w:divBdr>
        </w:div>
        <w:div w:id="611981065">
          <w:marLeft w:val="480"/>
          <w:marRight w:val="0"/>
          <w:marTop w:val="0"/>
          <w:marBottom w:val="0"/>
          <w:divBdr>
            <w:top w:val="none" w:sz="0" w:space="0" w:color="auto"/>
            <w:left w:val="none" w:sz="0" w:space="0" w:color="auto"/>
            <w:bottom w:val="none" w:sz="0" w:space="0" w:color="auto"/>
            <w:right w:val="none" w:sz="0" w:space="0" w:color="auto"/>
          </w:divBdr>
        </w:div>
        <w:div w:id="1091973786">
          <w:marLeft w:val="480"/>
          <w:marRight w:val="0"/>
          <w:marTop w:val="0"/>
          <w:marBottom w:val="0"/>
          <w:divBdr>
            <w:top w:val="none" w:sz="0" w:space="0" w:color="auto"/>
            <w:left w:val="none" w:sz="0" w:space="0" w:color="auto"/>
            <w:bottom w:val="none" w:sz="0" w:space="0" w:color="auto"/>
            <w:right w:val="none" w:sz="0" w:space="0" w:color="auto"/>
          </w:divBdr>
        </w:div>
        <w:div w:id="1359696322">
          <w:marLeft w:val="480"/>
          <w:marRight w:val="0"/>
          <w:marTop w:val="0"/>
          <w:marBottom w:val="0"/>
          <w:divBdr>
            <w:top w:val="none" w:sz="0" w:space="0" w:color="auto"/>
            <w:left w:val="none" w:sz="0" w:space="0" w:color="auto"/>
            <w:bottom w:val="none" w:sz="0" w:space="0" w:color="auto"/>
            <w:right w:val="none" w:sz="0" w:space="0" w:color="auto"/>
          </w:divBdr>
        </w:div>
        <w:div w:id="686443920">
          <w:marLeft w:val="480"/>
          <w:marRight w:val="0"/>
          <w:marTop w:val="0"/>
          <w:marBottom w:val="0"/>
          <w:divBdr>
            <w:top w:val="none" w:sz="0" w:space="0" w:color="auto"/>
            <w:left w:val="none" w:sz="0" w:space="0" w:color="auto"/>
            <w:bottom w:val="none" w:sz="0" w:space="0" w:color="auto"/>
            <w:right w:val="none" w:sz="0" w:space="0" w:color="auto"/>
          </w:divBdr>
        </w:div>
        <w:div w:id="2039700493">
          <w:marLeft w:val="480"/>
          <w:marRight w:val="0"/>
          <w:marTop w:val="0"/>
          <w:marBottom w:val="0"/>
          <w:divBdr>
            <w:top w:val="none" w:sz="0" w:space="0" w:color="auto"/>
            <w:left w:val="none" w:sz="0" w:space="0" w:color="auto"/>
            <w:bottom w:val="none" w:sz="0" w:space="0" w:color="auto"/>
            <w:right w:val="none" w:sz="0" w:space="0" w:color="auto"/>
          </w:divBdr>
        </w:div>
        <w:div w:id="2145076781">
          <w:marLeft w:val="480"/>
          <w:marRight w:val="0"/>
          <w:marTop w:val="0"/>
          <w:marBottom w:val="0"/>
          <w:divBdr>
            <w:top w:val="none" w:sz="0" w:space="0" w:color="auto"/>
            <w:left w:val="none" w:sz="0" w:space="0" w:color="auto"/>
            <w:bottom w:val="none" w:sz="0" w:space="0" w:color="auto"/>
            <w:right w:val="none" w:sz="0" w:space="0" w:color="auto"/>
          </w:divBdr>
        </w:div>
        <w:div w:id="1914657790">
          <w:marLeft w:val="480"/>
          <w:marRight w:val="0"/>
          <w:marTop w:val="0"/>
          <w:marBottom w:val="0"/>
          <w:divBdr>
            <w:top w:val="none" w:sz="0" w:space="0" w:color="auto"/>
            <w:left w:val="none" w:sz="0" w:space="0" w:color="auto"/>
            <w:bottom w:val="none" w:sz="0" w:space="0" w:color="auto"/>
            <w:right w:val="none" w:sz="0" w:space="0" w:color="auto"/>
          </w:divBdr>
        </w:div>
        <w:div w:id="373894456">
          <w:marLeft w:val="480"/>
          <w:marRight w:val="0"/>
          <w:marTop w:val="0"/>
          <w:marBottom w:val="0"/>
          <w:divBdr>
            <w:top w:val="none" w:sz="0" w:space="0" w:color="auto"/>
            <w:left w:val="none" w:sz="0" w:space="0" w:color="auto"/>
            <w:bottom w:val="none" w:sz="0" w:space="0" w:color="auto"/>
            <w:right w:val="none" w:sz="0" w:space="0" w:color="auto"/>
          </w:divBdr>
        </w:div>
      </w:divsChild>
    </w:div>
    <w:div w:id="940532495">
      <w:bodyDiv w:val="1"/>
      <w:marLeft w:val="0"/>
      <w:marRight w:val="0"/>
      <w:marTop w:val="0"/>
      <w:marBottom w:val="0"/>
      <w:divBdr>
        <w:top w:val="none" w:sz="0" w:space="0" w:color="auto"/>
        <w:left w:val="none" w:sz="0" w:space="0" w:color="auto"/>
        <w:bottom w:val="none" w:sz="0" w:space="0" w:color="auto"/>
        <w:right w:val="none" w:sz="0" w:space="0" w:color="auto"/>
      </w:divBdr>
    </w:div>
    <w:div w:id="952594088">
      <w:bodyDiv w:val="1"/>
      <w:marLeft w:val="0"/>
      <w:marRight w:val="0"/>
      <w:marTop w:val="0"/>
      <w:marBottom w:val="0"/>
      <w:divBdr>
        <w:top w:val="none" w:sz="0" w:space="0" w:color="auto"/>
        <w:left w:val="none" w:sz="0" w:space="0" w:color="auto"/>
        <w:bottom w:val="none" w:sz="0" w:space="0" w:color="auto"/>
        <w:right w:val="none" w:sz="0" w:space="0" w:color="auto"/>
      </w:divBdr>
    </w:div>
    <w:div w:id="967050025">
      <w:bodyDiv w:val="1"/>
      <w:marLeft w:val="0"/>
      <w:marRight w:val="0"/>
      <w:marTop w:val="0"/>
      <w:marBottom w:val="0"/>
      <w:divBdr>
        <w:top w:val="none" w:sz="0" w:space="0" w:color="auto"/>
        <w:left w:val="none" w:sz="0" w:space="0" w:color="auto"/>
        <w:bottom w:val="none" w:sz="0" w:space="0" w:color="auto"/>
        <w:right w:val="none" w:sz="0" w:space="0" w:color="auto"/>
      </w:divBdr>
    </w:div>
    <w:div w:id="967394781">
      <w:bodyDiv w:val="1"/>
      <w:marLeft w:val="0"/>
      <w:marRight w:val="0"/>
      <w:marTop w:val="0"/>
      <w:marBottom w:val="0"/>
      <w:divBdr>
        <w:top w:val="none" w:sz="0" w:space="0" w:color="auto"/>
        <w:left w:val="none" w:sz="0" w:space="0" w:color="auto"/>
        <w:bottom w:val="none" w:sz="0" w:space="0" w:color="auto"/>
        <w:right w:val="none" w:sz="0" w:space="0" w:color="auto"/>
      </w:divBdr>
    </w:div>
    <w:div w:id="969825296">
      <w:bodyDiv w:val="1"/>
      <w:marLeft w:val="0"/>
      <w:marRight w:val="0"/>
      <w:marTop w:val="0"/>
      <w:marBottom w:val="0"/>
      <w:divBdr>
        <w:top w:val="none" w:sz="0" w:space="0" w:color="auto"/>
        <w:left w:val="none" w:sz="0" w:space="0" w:color="auto"/>
        <w:bottom w:val="none" w:sz="0" w:space="0" w:color="auto"/>
        <w:right w:val="none" w:sz="0" w:space="0" w:color="auto"/>
      </w:divBdr>
    </w:div>
    <w:div w:id="992417929">
      <w:bodyDiv w:val="1"/>
      <w:marLeft w:val="0"/>
      <w:marRight w:val="0"/>
      <w:marTop w:val="0"/>
      <w:marBottom w:val="0"/>
      <w:divBdr>
        <w:top w:val="none" w:sz="0" w:space="0" w:color="auto"/>
        <w:left w:val="none" w:sz="0" w:space="0" w:color="auto"/>
        <w:bottom w:val="none" w:sz="0" w:space="0" w:color="auto"/>
        <w:right w:val="none" w:sz="0" w:space="0" w:color="auto"/>
      </w:divBdr>
    </w:div>
    <w:div w:id="999966069">
      <w:bodyDiv w:val="1"/>
      <w:marLeft w:val="0"/>
      <w:marRight w:val="0"/>
      <w:marTop w:val="0"/>
      <w:marBottom w:val="0"/>
      <w:divBdr>
        <w:top w:val="none" w:sz="0" w:space="0" w:color="auto"/>
        <w:left w:val="none" w:sz="0" w:space="0" w:color="auto"/>
        <w:bottom w:val="none" w:sz="0" w:space="0" w:color="auto"/>
        <w:right w:val="none" w:sz="0" w:space="0" w:color="auto"/>
      </w:divBdr>
    </w:div>
    <w:div w:id="1000615893">
      <w:bodyDiv w:val="1"/>
      <w:marLeft w:val="0"/>
      <w:marRight w:val="0"/>
      <w:marTop w:val="0"/>
      <w:marBottom w:val="0"/>
      <w:divBdr>
        <w:top w:val="none" w:sz="0" w:space="0" w:color="auto"/>
        <w:left w:val="none" w:sz="0" w:space="0" w:color="auto"/>
        <w:bottom w:val="none" w:sz="0" w:space="0" w:color="auto"/>
        <w:right w:val="none" w:sz="0" w:space="0" w:color="auto"/>
      </w:divBdr>
    </w:div>
    <w:div w:id="1000893639">
      <w:bodyDiv w:val="1"/>
      <w:marLeft w:val="0"/>
      <w:marRight w:val="0"/>
      <w:marTop w:val="0"/>
      <w:marBottom w:val="0"/>
      <w:divBdr>
        <w:top w:val="none" w:sz="0" w:space="0" w:color="auto"/>
        <w:left w:val="none" w:sz="0" w:space="0" w:color="auto"/>
        <w:bottom w:val="none" w:sz="0" w:space="0" w:color="auto"/>
        <w:right w:val="none" w:sz="0" w:space="0" w:color="auto"/>
      </w:divBdr>
    </w:div>
    <w:div w:id="1008365416">
      <w:bodyDiv w:val="1"/>
      <w:marLeft w:val="0"/>
      <w:marRight w:val="0"/>
      <w:marTop w:val="0"/>
      <w:marBottom w:val="0"/>
      <w:divBdr>
        <w:top w:val="none" w:sz="0" w:space="0" w:color="auto"/>
        <w:left w:val="none" w:sz="0" w:space="0" w:color="auto"/>
        <w:bottom w:val="none" w:sz="0" w:space="0" w:color="auto"/>
        <w:right w:val="none" w:sz="0" w:space="0" w:color="auto"/>
      </w:divBdr>
    </w:div>
    <w:div w:id="1009406656">
      <w:bodyDiv w:val="1"/>
      <w:marLeft w:val="0"/>
      <w:marRight w:val="0"/>
      <w:marTop w:val="0"/>
      <w:marBottom w:val="0"/>
      <w:divBdr>
        <w:top w:val="none" w:sz="0" w:space="0" w:color="auto"/>
        <w:left w:val="none" w:sz="0" w:space="0" w:color="auto"/>
        <w:bottom w:val="none" w:sz="0" w:space="0" w:color="auto"/>
        <w:right w:val="none" w:sz="0" w:space="0" w:color="auto"/>
      </w:divBdr>
    </w:div>
    <w:div w:id="1011493558">
      <w:bodyDiv w:val="1"/>
      <w:marLeft w:val="0"/>
      <w:marRight w:val="0"/>
      <w:marTop w:val="0"/>
      <w:marBottom w:val="0"/>
      <w:divBdr>
        <w:top w:val="none" w:sz="0" w:space="0" w:color="auto"/>
        <w:left w:val="none" w:sz="0" w:space="0" w:color="auto"/>
        <w:bottom w:val="none" w:sz="0" w:space="0" w:color="auto"/>
        <w:right w:val="none" w:sz="0" w:space="0" w:color="auto"/>
      </w:divBdr>
      <w:divsChild>
        <w:div w:id="653530237">
          <w:marLeft w:val="480"/>
          <w:marRight w:val="0"/>
          <w:marTop w:val="0"/>
          <w:marBottom w:val="0"/>
          <w:divBdr>
            <w:top w:val="none" w:sz="0" w:space="0" w:color="auto"/>
            <w:left w:val="none" w:sz="0" w:space="0" w:color="auto"/>
            <w:bottom w:val="none" w:sz="0" w:space="0" w:color="auto"/>
            <w:right w:val="none" w:sz="0" w:space="0" w:color="auto"/>
          </w:divBdr>
        </w:div>
        <w:div w:id="830557500">
          <w:marLeft w:val="480"/>
          <w:marRight w:val="0"/>
          <w:marTop w:val="0"/>
          <w:marBottom w:val="0"/>
          <w:divBdr>
            <w:top w:val="none" w:sz="0" w:space="0" w:color="auto"/>
            <w:left w:val="none" w:sz="0" w:space="0" w:color="auto"/>
            <w:bottom w:val="none" w:sz="0" w:space="0" w:color="auto"/>
            <w:right w:val="none" w:sz="0" w:space="0" w:color="auto"/>
          </w:divBdr>
        </w:div>
        <w:div w:id="1043940625">
          <w:marLeft w:val="480"/>
          <w:marRight w:val="0"/>
          <w:marTop w:val="0"/>
          <w:marBottom w:val="0"/>
          <w:divBdr>
            <w:top w:val="none" w:sz="0" w:space="0" w:color="auto"/>
            <w:left w:val="none" w:sz="0" w:space="0" w:color="auto"/>
            <w:bottom w:val="none" w:sz="0" w:space="0" w:color="auto"/>
            <w:right w:val="none" w:sz="0" w:space="0" w:color="auto"/>
          </w:divBdr>
        </w:div>
        <w:div w:id="1434400832">
          <w:marLeft w:val="480"/>
          <w:marRight w:val="0"/>
          <w:marTop w:val="0"/>
          <w:marBottom w:val="0"/>
          <w:divBdr>
            <w:top w:val="none" w:sz="0" w:space="0" w:color="auto"/>
            <w:left w:val="none" w:sz="0" w:space="0" w:color="auto"/>
            <w:bottom w:val="none" w:sz="0" w:space="0" w:color="auto"/>
            <w:right w:val="none" w:sz="0" w:space="0" w:color="auto"/>
          </w:divBdr>
        </w:div>
        <w:div w:id="342130586">
          <w:marLeft w:val="480"/>
          <w:marRight w:val="0"/>
          <w:marTop w:val="0"/>
          <w:marBottom w:val="0"/>
          <w:divBdr>
            <w:top w:val="none" w:sz="0" w:space="0" w:color="auto"/>
            <w:left w:val="none" w:sz="0" w:space="0" w:color="auto"/>
            <w:bottom w:val="none" w:sz="0" w:space="0" w:color="auto"/>
            <w:right w:val="none" w:sz="0" w:space="0" w:color="auto"/>
          </w:divBdr>
        </w:div>
        <w:div w:id="909273417">
          <w:marLeft w:val="480"/>
          <w:marRight w:val="0"/>
          <w:marTop w:val="0"/>
          <w:marBottom w:val="0"/>
          <w:divBdr>
            <w:top w:val="none" w:sz="0" w:space="0" w:color="auto"/>
            <w:left w:val="none" w:sz="0" w:space="0" w:color="auto"/>
            <w:bottom w:val="none" w:sz="0" w:space="0" w:color="auto"/>
            <w:right w:val="none" w:sz="0" w:space="0" w:color="auto"/>
          </w:divBdr>
        </w:div>
        <w:div w:id="587080406">
          <w:marLeft w:val="480"/>
          <w:marRight w:val="0"/>
          <w:marTop w:val="0"/>
          <w:marBottom w:val="0"/>
          <w:divBdr>
            <w:top w:val="none" w:sz="0" w:space="0" w:color="auto"/>
            <w:left w:val="none" w:sz="0" w:space="0" w:color="auto"/>
            <w:bottom w:val="none" w:sz="0" w:space="0" w:color="auto"/>
            <w:right w:val="none" w:sz="0" w:space="0" w:color="auto"/>
          </w:divBdr>
        </w:div>
        <w:div w:id="415710010">
          <w:marLeft w:val="480"/>
          <w:marRight w:val="0"/>
          <w:marTop w:val="0"/>
          <w:marBottom w:val="0"/>
          <w:divBdr>
            <w:top w:val="none" w:sz="0" w:space="0" w:color="auto"/>
            <w:left w:val="none" w:sz="0" w:space="0" w:color="auto"/>
            <w:bottom w:val="none" w:sz="0" w:space="0" w:color="auto"/>
            <w:right w:val="none" w:sz="0" w:space="0" w:color="auto"/>
          </w:divBdr>
        </w:div>
        <w:div w:id="940913705">
          <w:marLeft w:val="480"/>
          <w:marRight w:val="0"/>
          <w:marTop w:val="0"/>
          <w:marBottom w:val="0"/>
          <w:divBdr>
            <w:top w:val="none" w:sz="0" w:space="0" w:color="auto"/>
            <w:left w:val="none" w:sz="0" w:space="0" w:color="auto"/>
            <w:bottom w:val="none" w:sz="0" w:space="0" w:color="auto"/>
            <w:right w:val="none" w:sz="0" w:space="0" w:color="auto"/>
          </w:divBdr>
        </w:div>
        <w:div w:id="2049377439">
          <w:marLeft w:val="480"/>
          <w:marRight w:val="0"/>
          <w:marTop w:val="0"/>
          <w:marBottom w:val="0"/>
          <w:divBdr>
            <w:top w:val="none" w:sz="0" w:space="0" w:color="auto"/>
            <w:left w:val="none" w:sz="0" w:space="0" w:color="auto"/>
            <w:bottom w:val="none" w:sz="0" w:space="0" w:color="auto"/>
            <w:right w:val="none" w:sz="0" w:space="0" w:color="auto"/>
          </w:divBdr>
        </w:div>
        <w:div w:id="1453674131">
          <w:marLeft w:val="480"/>
          <w:marRight w:val="0"/>
          <w:marTop w:val="0"/>
          <w:marBottom w:val="0"/>
          <w:divBdr>
            <w:top w:val="none" w:sz="0" w:space="0" w:color="auto"/>
            <w:left w:val="none" w:sz="0" w:space="0" w:color="auto"/>
            <w:bottom w:val="none" w:sz="0" w:space="0" w:color="auto"/>
            <w:right w:val="none" w:sz="0" w:space="0" w:color="auto"/>
          </w:divBdr>
        </w:div>
        <w:div w:id="1765564618">
          <w:marLeft w:val="480"/>
          <w:marRight w:val="0"/>
          <w:marTop w:val="0"/>
          <w:marBottom w:val="0"/>
          <w:divBdr>
            <w:top w:val="none" w:sz="0" w:space="0" w:color="auto"/>
            <w:left w:val="none" w:sz="0" w:space="0" w:color="auto"/>
            <w:bottom w:val="none" w:sz="0" w:space="0" w:color="auto"/>
            <w:right w:val="none" w:sz="0" w:space="0" w:color="auto"/>
          </w:divBdr>
        </w:div>
        <w:div w:id="1574193521">
          <w:marLeft w:val="480"/>
          <w:marRight w:val="0"/>
          <w:marTop w:val="0"/>
          <w:marBottom w:val="0"/>
          <w:divBdr>
            <w:top w:val="none" w:sz="0" w:space="0" w:color="auto"/>
            <w:left w:val="none" w:sz="0" w:space="0" w:color="auto"/>
            <w:bottom w:val="none" w:sz="0" w:space="0" w:color="auto"/>
            <w:right w:val="none" w:sz="0" w:space="0" w:color="auto"/>
          </w:divBdr>
        </w:div>
        <w:div w:id="1870099688">
          <w:marLeft w:val="480"/>
          <w:marRight w:val="0"/>
          <w:marTop w:val="0"/>
          <w:marBottom w:val="0"/>
          <w:divBdr>
            <w:top w:val="none" w:sz="0" w:space="0" w:color="auto"/>
            <w:left w:val="none" w:sz="0" w:space="0" w:color="auto"/>
            <w:bottom w:val="none" w:sz="0" w:space="0" w:color="auto"/>
            <w:right w:val="none" w:sz="0" w:space="0" w:color="auto"/>
          </w:divBdr>
        </w:div>
        <w:div w:id="2084796239">
          <w:marLeft w:val="480"/>
          <w:marRight w:val="0"/>
          <w:marTop w:val="0"/>
          <w:marBottom w:val="0"/>
          <w:divBdr>
            <w:top w:val="none" w:sz="0" w:space="0" w:color="auto"/>
            <w:left w:val="none" w:sz="0" w:space="0" w:color="auto"/>
            <w:bottom w:val="none" w:sz="0" w:space="0" w:color="auto"/>
            <w:right w:val="none" w:sz="0" w:space="0" w:color="auto"/>
          </w:divBdr>
        </w:div>
        <w:div w:id="660307665">
          <w:marLeft w:val="480"/>
          <w:marRight w:val="0"/>
          <w:marTop w:val="0"/>
          <w:marBottom w:val="0"/>
          <w:divBdr>
            <w:top w:val="none" w:sz="0" w:space="0" w:color="auto"/>
            <w:left w:val="none" w:sz="0" w:space="0" w:color="auto"/>
            <w:bottom w:val="none" w:sz="0" w:space="0" w:color="auto"/>
            <w:right w:val="none" w:sz="0" w:space="0" w:color="auto"/>
          </w:divBdr>
        </w:div>
        <w:div w:id="354353302">
          <w:marLeft w:val="480"/>
          <w:marRight w:val="0"/>
          <w:marTop w:val="0"/>
          <w:marBottom w:val="0"/>
          <w:divBdr>
            <w:top w:val="none" w:sz="0" w:space="0" w:color="auto"/>
            <w:left w:val="none" w:sz="0" w:space="0" w:color="auto"/>
            <w:bottom w:val="none" w:sz="0" w:space="0" w:color="auto"/>
            <w:right w:val="none" w:sz="0" w:space="0" w:color="auto"/>
          </w:divBdr>
        </w:div>
        <w:div w:id="1475100970">
          <w:marLeft w:val="480"/>
          <w:marRight w:val="0"/>
          <w:marTop w:val="0"/>
          <w:marBottom w:val="0"/>
          <w:divBdr>
            <w:top w:val="none" w:sz="0" w:space="0" w:color="auto"/>
            <w:left w:val="none" w:sz="0" w:space="0" w:color="auto"/>
            <w:bottom w:val="none" w:sz="0" w:space="0" w:color="auto"/>
            <w:right w:val="none" w:sz="0" w:space="0" w:color="auto"/>
          </w:divBdr>
        </w:div>
        <w:div w:id="707997887">
          <w:marLeft w:val="480"/>
          <w:marRight w:val="0"/>
          <w:marTop w:val="0"/>
          <w:marBottom w:val="0"/>
          <w:divBdr>
            <w:top w:val="none" w:sz="0" w:space="0" w:color="auto"/>
            <w:left w:val="none" w:sz="0" w:space="0" w:color="auto"/>
            <w:bottom w:val="none" w:sz="0" w:space="0" w:color="auto"/>
            <w:right w:val="none" w:sz="0" w:space="0" w:color="auto"/>
          </w:divBdr>
        </w:div>
        <w:div w:id="816384882">
          <w:marLeft w:val="480"/>
          <w:marRight w:val="0"/>
          <w:marTop w:val="0"/>
          <w:marBottom w:val="0"/>
          <w:divBdr>
            <w:top w:val="none" w:sz="0" w:space="0" w:color="auto"/>
            <w:left w:val="none" w:sz="0" w:space="0" w:color="auto"/>
            <w:bottom w:val="none" w:sz="0" w:space="0" w:color="auto"/>
            <w:right w:val="none" w:sz="0" w:space="0" w:color="auto"/>
          </w:divBdr>
        </w:div>
        <w:div w:id="926618964">
          <w:marLeft w:val="480"/>
          <w:marRight w:val="0"/>
          <w:marTop w:val="0"/>
          <w:marBottom w:val="0"/>
          <w:divBdr>
            <w:top w:val="none" w:sz="0" w:space="0" w:color="auto"/>
            <w:left w:val="none" w:sz="0" w:space="0" w:color="auto"/>
            <w:bottom w:val="none" w:sz="0" w:space="0" w:color="auto"/>
            <w:right w:val="none" w:sz="0" w:space="0" w:color="auto"/>
          </w:divBdr>
        </w:div>
        <w:div w:id="1365980142">
          <w:marLeft w:val="480"/>
          <w:marRight w:val="0"/>
          <w:marTop w:val="0"/>
          <w:marBottom w:val="0"/>
          <w:divBdr>
            <w:top w:val="none" w:sz="0" w:space="0" w:color="auto"/>
            <w:left w:val="none" w:sz="0" w:space="0" w:color="auto"/>
            <w:bottom w:val="none" w:sz="0" w:space="0" w:color="auto"/>
            <w:right w:val="none" w:sz="0" w:space="0" w:color="auto"/>
          </w:divBdr>
        </w:div>
        <w:div w:id="99880708">
          <w:marLeft w:val="480"/>
          <w:marRight w:val="0"/>
          <w:marTop w:val="0"/>
          <w:marBottom w:val="0"/>
          <w:divBdr>
            <w:top w:val="none" w:sz="0" w:space="0" w:color="auto"/>
            <w:left w:val="none" w:sz="0" w:space="0" w:color="auto"/>
            <w:bottom w:val="none" w:sz="0" w:space="0" w:color="auto"/>
            <w:right w:val="none" w:sz="0" w:space="0" w:color="auto"/>
          </w:divBdr>
        </w:div>
        <w:div w:id="791442319">
          <w:marLeft w:val="480"/>
          <w:marRight w:val="0"/>
          <w:marTop w:val="0"/>
          <w:marBottom w:val="0"/>
          <w:divBdr>
            <w:top w:val="none" w:sz="0" w:space="0" w:color="auto"/>
            <w:left w:val="none" w:sz="0" w:space="0" w:color="auto"/>
            <w:bottom w:val="none" w:sz="0" w:space="0" w:color="auto"/>
            <w:right w:val="none" w:sz="0" w:space="0" w:color="auto"/>
          </w:divBdr>
        </w:div>
        <w:div w:id="28267611">
          <w:marLeft w:val="480"/>
          <w:marRight w:val="0"/>
          <w:marTop w:val="0"/>
          <w:marBottom w:val="0"/>
          <w:divBdr>
            <w:top w:val="none" w:sz="0" w:space="0" w:color="auto"/>
            <w:left w:val="none" w:sz="0" w:space="0" w:color="auto"/>
            <w:bottom w:val="none" w:sz="0" w:space="0" w:color="auto"/>
            <w:right w:val="none" w:sz="0" w:space="0" w:color="auto"/>
          </w:divBdr>
        </w:div>
        <w:div w:id="1187252660">
          <w:marLeft w:val="480"/>
          <w:marRight w:val="0"/>
          <w:marTop w:val="0"/>
          <w:marBottom w:val="0"/>
          <w:divBdr>
            <w:top w:val="none" w:sz="0" w:space="0" w:color="auto"/>
            <w:left w:val="none" w:sz="0" w:space="0" w:color="auto"/>
            <w:bottom w:val="none" w:sz="0" w:space="0" w:color="auto"/>
            <w:right w:val="none" w:sz="0" w:space="0" w:color="auto"/>
          </w:divBdr>
        </w:div>
        <w:div w:id="1143546341">
          <w:marLeft w:val="480"/>
          <w:marRight w:val="0"/>
          <w:marTop w:val="0"/>
          <w:marBottom w:val="0"/>
          <w:divBdr>
            <w:top w:val="none" w:sz="0" w:space="0" w:color="auto"/>
            <w:left w:val="none" w:sz="0" w:space="0" w:color="auto"/>
            <w:bottom w:val="none" w:sz="0" w:space="0" w:color="auto"/>
            <w:right w:val="none" w:sz="0" w:space="0" w:color="auto"/>
          </w:divBdr>
        </w:div>
        <w:div w:id="554899654">
          <w:marLeft w:val="480"/>
          <w:marRight w:val="0"/>
          <w:marTop w:val="0"/>
          <w:marBottom w:val="0"/>
          <w:divBdr>
            <w:top w:val="none" w:sz="0" w:space="0" w:color="auto"/>
            <w:left w:val="none" w:sz="0" w:space="0" w:color="auto"/>
            <w:bottom w:val="none" w:sz="0" w:space="0" w:color="auto"/>
            <w:right w:val="none" w:sz="0" w:space="0" w:color="auto"/>
          </w:divBdr>
        </w:div>
        <w:div w:id="647244482">
          <w:marLeft w:val="480"/>
          <w:marRight w:val="0"/>
          <w:marTop w:val="0"/>
          <w:marBottom w:val="0"/>
          <w:divBdr>
            <w:top w:val="none" w:sz="0" w:space="0" w:color="auto"/>
            <w:left w:val="none" w:sz="0" w:space="0" w:color="auto"/>
            <w:bottom w:val="none" w:sz="0" w:space="0" w:color="auto"/>
            <w:right w:val="none" w:sz="0" w:space="0" w:color="auto"/>
          </w:divBdr>
        </w:div>
        <w:div w:id="527834161">
          <w:marLeft w:val="480"/>
          <w:marRight w:val="0"/>
          <w:marTop w:val="0"/>
          <w:marBottom w:val="0"/>
          <w:divBdr>
            <w:top w:val="none" w:sz="0" w:space="0" w:color="auto"/>
            <w:left w:val="none" w:sz="0" w:space="0" w:color="auto"/>
            <w:bottom w:val="none" w:sz="0" w:space="0" w:color="auto"/>
            <w:right w:val="none" w:sz="0" w:space="0" w:color="auto"/>
          </w:divBdr>
        </w:div>
        <w:div w:id="1442073641">
          <w:marLeft w:val="480"/>
          <w:marRight w:val="0"/>
          <w:marTop w:val="0"/>
          <w:marBottom w:val="0"/>
          <w:divBdr>
            <w:top w:val="none" w:sz="0" w:space="0" w:color="auto"/>
            <w:left w:val="none" w:sz="0" w:space="0" w:color="auto"/>
            <w:bottom w:val="none" w:sz="0" w:space="0" w:color="auto"/>
            <w:right w:val="none" w:sz="0" w:space="0" w:color="auto"/>
          </w:divBdr>
        </w:div>
        <w:div w:id="1776821685">
          <w:marLeft w:val="480"/>
          <w:marRight w:val="0"/>
          <w:marTop w:val="0"/>
          <w:marBottom w:val="0"/>
          <w:divBdr>
            <w:top w:val="none" w:sz="0" w:space="0" w:color="auto"/>
            <w:left w:val="none" w:sz="0" w:space="0" w:color="auto"/>
            <w:bottom w:val="none" w:sz="0" w:space="0" w:color="auto"/>
            <w:right w:val="none" w:sz="0" w:space="0" w:color="auto"/>
          </w:divBdr>
        </w:div>
        <w:div w:id="1254628827">
          <w:marLeft w:val="480"/>
          <w:marRight w:val="0"/>
          <w:marTop w:val="0"/>
          <w:marBottom w:val="0"/>
          <w:divBdr>
            <w:top w:val="none" w:sz="0" w:space="0" w:color="auto"/>
            <w:left w:val="none" w:sz="0" w:space="0" w:color="auto"/>
            <w:bottom w:val="none" w:sz="0" w:space="0" w:color="auto"/>
            <w:right w:val="none" w:sz="0" w:space="0" w:color="auto"/>
          </w:divBdr>
        </w:div>
        <w:div w:id="1825270512">
          <w:marLeft w:val="480"/>
          <w:marRight w:val="0"/>
          <w:marTop w:val="0"/>
          <w:marBottom w:val="0"/>
          <w:divBdr>
            <w:top w:val="none" w:sz="0" w:space="0" w:color="auto"/>
            <w:left w:val="none" w:sz="0" w:space="0" w:color="auto"/>
            <w:bottom w:val="none" w:sz="0" w:space="0" w:color="auto"/>
            <w:right w:val="none" w:sz="0" w:space="0" w:color="auto"/>
          </w:divBdr>
        </w:div>
        <w:div w:id="719860265">
          <w:marLeft w:val="480"/>
          <w:marRight w:val="0"/>
          <w:marTop w:val="0"/>
          <w:marBottom w:val="0"/>
          <w:divBdr>
            <w:top w:val="none" w:sz="0" w:space="0" w:color="auto"/>
            <w:left w:val="none" w:sz="0" w:space="0" w:color="auto"/>
            <w:bottom w:val="none" w:sz="0" w:space="0" w:color="auto"/>
            <w:right w:val="none" w:sz="0" w:space="0" w:color="auto"/>
          </w:divBdr>
        </w:div>
        <w:div w:id="757409094">
          <w:marLeft w:val="480"/>
          <w:marRight w:val="0"/>
          <w:marTop w:val="0"/>
          <w:marBottom w:val="0"/>
          <w:divBdr>
            <w:top w:val="none" w:sz="0" w:space="0" w:color="auto"/>
            <w:left w:val="none" w:sz="0" w:space="0" w:color="auto"/>
            <w:bottom w:val="none" w:sz="0" w:space="0" w:color="auto"/>
            <w:right w:val="none" w:sz="0" w:space="0" w:color="auto"/>
          </w:divBdr>
        </w:div>
        <w:div w:id="1772624102">
          <w:marLeft w:val="480"/>
          <w:marRight w:val="0"/>
          <w:marTop w:val="0"/>
          <w:marBottom w:val="0"/>
          <w:divBdr>
            <w:top w:val="none" w:sz="0" w:space="0" w:color="auto"/>
            <w:left w:val="none" w:sz="0" w:space="0" w:color="auto"/>
            <w:bottom w:val="none" w:sz="0" w:space="0" w:color="auto"/>
            <w:right w:val="none" w:sz="0" w:space="0" w:color="auto"/>
          </w:divBdr>
        </w:div>
        <w:div w:id="1169642061">
          <w:marLeft w:val="480"/>
          <w:marRight w:val="0"/>
          <w:marTop w:val="0"/>
          <w:marBottom w:val="0"/>
          <w:divBdr>
            <w:top w:val="none" w:sz="0" w:space="0" w:color="auto"/>
            <w:left w:val="none" w:sz="0" w:space="0" w:color="auto"/>
            <w:bottom w:val="none" w:sz="0" w:space="0" w:color="auto"/>
            <w:right w:val="none" w:sz="0" w:space="0" w:color="auto"/>
          </w:divBdr>
        </w:div>
        <w:div w:id="1734886890">
          <w:marLeft w:val="480"/>
          <w:marRight w:val="0"/>
          <w:marTop w:val="0"/>
          <w:marBottom w:val="0"/>
          <w:divBdr>
            <w:top w:val="none" w:sz="0" w:space="0" w:color="auto"/>
            <w:left w:val="none" w:sz="0" w:space="0" w:color="auto"/>
            <w:bottom w:val="none" w:sz="0" w:space="0" w:color="auto"/>
            <w:right w:val="none" w:sz="0" w:space="0" w:color="auto"/>
          </w:divBdr>
        </w:div>
        <w:div w:id="1601840188">
          <w:marLeft w:val="480"/>
          <w:marRight w:val="0"/>
          <w:marTop w:val="0"/>
          <w:marBottom w:val="0"/>
          <w:divBdr>
            <w:top w:val="none" w:sz="0" w:space="0" w:color="auto"/>
            <w:left w:val="none" w:sz="0" w:space="0" w:color="auto"/>
            <w:bottom w:val="none" w:sz="0" w:space="0" w:color="auto"/>
            <w:right w:val="none" w:sz="0" w:space="0" w:color="auto"/>
          </w:divBdr>
        </w:div>
        <w:div w:id="1540892164">
          <w:marLeft w:val="480"/>
          <w:marRight w:val="0"/>
          <w:marTop w:val="0"/>
          <w:marBottom w:val="0"/>
          <w:divBdr>
            <w:top w:val="none" w:sz="0" w:space="0" w:color="auto"/>
            <w:left w:val="none" w:sz="0" w:space="0" w:color="auto"/>
            <w:bottom w:val="none" w:sz="0" w:space="0" w:color="auto"/>
            <w:right w:val="none" w:sz="0" w:space="0" w:color="auto"/>
          </w:divBdr>
        </w:div>
        <w:div w:id="483590269">
          <w:marLeft w:val="480"/>
          <w:marRight w:val="0"/>
          <w:marTop w:val="0"/>
          <w:marBottom w:val="0"/>
          <w:divBdr>
            <w:top w:val="none" w:sz="0" w:space="0" w:color="auto"/>
            <w:left w:val="none" w:sz="0" w:space="0" w:color="auto"/>
            <w:bottom w:val="none" w:sz="0" w:space="0" w:color="auto"/>
            <w:right w:val="none" w:sz="0" w:space="0" w:color="auto"/>
          </w:divBdr>
        </w:div>
        <w:div w:id="1520315418">
          <w:marLeft w:val="480"/>
          <w:marRight w:val="0"/>
          <w:marTop w:val="0"/>
          <w:marBottom w:val="0"/>
          <w:divBdr>
            <w:top w:val="none" w:sz="0" w:space="0" w:color="auto"/>
            <w:left w:val="none" w:sz="0" w:space="0" w:color="auto"/>
            <w:bottom w:val="none" w:sz="0" w:space="0" w:color="auto"/>
            <w:right w:val="none" w:sz="0" w:space="0" w:color="auto"/>
          </w:divBdr>
        </w:div>
        <w:div w:id="1917126201">
          <w:marLeft w:val="480"/>
          <w:marRight w:val="0"/>
          <w:marTop w:val="0"/>
          <w:marBottom w:val="0"/>
          <w:divBdr>
            <w:top w:val="none" w:sz="0" w:space="0" w:color="auto"/>
            <w:left w:val="none" w:sz="0" w:space="0" w:color="auto"/>
            <w:bottom w:val="none" w:sz="0" w:space="0" w:color="auto"/>
            <w:right w:val="none" w:sz="0" w:space="0" w:color="auto"/>
          </w:divBdr>
        </w:div>
        <w:div w:id="1877573525">
          <w:marLeft w:val="480"/>
          <w:marRight w:val="0"/>
          <w:marTop w:val="0"/>
          <w:marBottom w:val="0"/>
          <w:divBdr>
            <w:top w:val="none" w:sz="0" w:space="0" w:color="auto"/>
            <w:left w:val="none" w:sz="0" w:space="0" w:color="auto"/>
            <w:bottom w:val="none" w:sz="0" w:space="0" w:color="auto"/>
            <w:right w:val="none" w:sz="0" w:space="0" w:color="auto"/>
          </w:divBdr>
        </w:div>
        <w:div w:id="1712068551">
          <w:marLeft w:val="480"/>
          <w:marRight w:val="0"/>
          <w:marTop w:val="0"/>
          <w:marBottom w:val="0"/>
          <w:divBdr>
            <w:top w:val="none" w:sz="0" w:space="0" w:color="auto"/>
            <w:left w:val="none" w:sz="0" w:space="0" w:color="auto"/>
            <w:bottom w:val="none" w:sz="0" w:space="0" w:color="auto"/>
            <w:right w:val="none" w:sz="0" w:space="0" w:color="auto"/>
          </w:divBdr>
        </w:div>
        <w:div w:id="379398159">
          <w:marLeft w:val="480"/>
          <w:marRight w:val="0"/>
          <w:marTop w:val="0"/>
          <w:marBottom w:val="0"/>
          <w:divBdr>
            <w:top w:val="none" w:sz="0" w:space="0" w:color="auto"/>
            <w:left w:val="none" w:sz="0" w:space="0" w:color="auto"/>
            <w:bottom w:val="none" w:sz="0" w:space="0" w:color="auto"/>
            <w:right w:val="none" w:sz="0" w:space="0" w:color="auto"/>
          </w:divBdr>
        </w:div>
        <w:div w:id="327638886">
          <w:marLeft w:val="480"/>
          <w:marRight w:val="0"/>
          <w:marTop w:val="0"/>
          <w:marBottom w:val="0"/>
          <w:divBdr>
            <w:top w:val="none" w:sz="0" w:space="0" w:color="auto"/>
            <w:left w:val="none" w:sz="0" w:space="0" w:color="auto"/>
            <w:bottom w:val="none" w:sz="0" w:space="0" w:color="auto"/>
            <w:right w:val="none" w:sz="0" w:space="0" w:color="auto"/>
          </w:divBdr>
        </w:div>
        <w:div w:id="568005363">
          <w:marLeft w:val="480"/>
          <w:marRight w:val="0"/>
          <w:marTop w:val="0"/>
          <w:marBottom w:val="0"/>
          <w:divBdr>
            <w:top w:val="none" w:sz="0" w:space="0" w:color="auto"/>
            <w:left w:val="none" w:sz="0" w:space="0" w:color="auto"/>
            <w:bottom w:val="none" w:sz="0" w:space="0" w:color="auto"/>
            <w:right w:val="none" w:sz="0" w:space="0" w:color="auto"/>
          </w:divBdr>
        </w:div>
        <w:div w:id="1695106814">
          <w:marLeft w:val="480"/>
          <w:marRight w:val="0"/>
          <w:marTop w:val="0"/>
          <w:marBottom w:val="0"/>
          <w:divBdr>
            <w:top w:val="none" w:sz="0" w:space="0" w:color="auto"/>
            <w:left w:val="none" w:sz="0" w:space="0" w:color="auto"/>
            <w:bottom w:val="none" w:sz="0" w:space="0" w:color="auto"/>
            <w:right w:val="none" w:sz="0" w:space="0" w:color="auto"/>
          </w:divBdr>
        </w:div>
        <w:div w:id="1775977405">
          <w:marLeft w:val="480"/>
          <w:marRight w:val="0"/>
          <w:marTop w:val="0"/>
          <w:marBottom w:val="0"/>
          <w:divBdr>
            <w:top w:val="none" w:sz="0" w:space="0" w:color="auto"/>
            <w:left w:val="none" w:sz="0" w:space="0" w:color="auto"/>
            <w:bottom w:val="none" w:sz="0" w:space="0" w:color="auto"/>
            <w:right w:val="none" w:sz="0" w:space="0" w:color="auto"/>
          </w:divBdr>
        </w:div>
        <w:div w:id="1400396051">
          <w:marLeft w:val="480"/>
          <w:marRight w:val="0"/>
          <w:marTop w:val="0"/>
          <w:marBottom w:val="0"/>
          <w:divBdr>
            <w:top w:val="none" w:sz="0" w:space="0" w:color="auto"/>
            <w:left w:val="none" w:sz="0" w:space="0" w:color="auto"/>
            <w:bottom w:val="none" w:sz="0" w:space="0" w:color="auto"/>
            <w:right w:val="none" w:sz="0" w:space="0" w:color="auto"/>
          </w:divBdr>
        </w:div>
        <w:div w:id="1194540471">
          <w:marLeft w:val="480"/>
          <w:marRight w:val="0"/>
          <w:marTop w:val="0"/>
          <w:marBottom w:val="0"/>
          <w:divBdr>
            <w:top w:val="none" w:sz="0" w:space="0" w:color="auto"/>
            <w:left w:val="none" w:sz="0" w:space="0" w:color="auto"/>
            <w:bottom w:val="none" w:sz="0" w:space="0" w:color="auto"/>
            <w:right w:val="none" w:sz="0" w:space="0" w:color="auto"/>
          </w:divBdr>
        </w:div>
        <w:div w:id="1428773484">
          <w:marLeft w:val="480"/>
          <w:marRight w:val="0"/>
          <w:marTop w:val="0"/>
          <w:marBottom w:val="0"/>
          <w:divBdr>
            <w:top w:val="none" w:sz="0" w:space="0" w:color="auto"/>
            <w:left w:val="none" w:sz="0" w:space="0" w:color="auto"/>
            <w:bottom w:val="none" w:sz="0" w:space="0" w:color="auto"/>
            <w:right w:val="none" w:sz="0" w:space="0" w:color="auto"/>
          </w:divBdr>
        </w:div>
        <w:div w:id="951474873">
          <w:marLeft w:val="480"/>
          <w:marRight w:val="0"/>
          <w:marTop w:val="0"/>
          <w:marBottom w:val="0"/>
          <w:divBdr>
            <w:top w:val="none" w:sz="0" w:space="0" w:color="auto"/>
            <w:left w:val="none" w:sz="0" w:space="0" w:color="auto"/>
            <w:bottom w:val="none" w:sz="0" w:space="0" w:color="auto"/>
            <w:right w:val="none" w:sz="0" w:space="0" w:color="auto"/>
          </w:divBdr>
        </w:div>
      </w:divsChild>
    </w:div>
    <w:div w:id="1012338550">
      <w:bodyDiv w:val="1"/>
      <w:marLeft w:val="0"/>
      <w:marRight w:val="0"/>
      <w:marTop w:val="0"/>
      <w:marBottom w:val="0"/>
      <w:divBdr>
        <w:top w:val="none" w:sz="0" w:space="0" w:color="auto"/>
        <w:left w:val="none" w:sz="0" w:space="0" w:color="auto"/>
        <w:bottom w:val="none" w:sz="0" w:space="0" w:color="auto"/>
        <w:right w:val="none" w:sz="0" w:space="0" w:color="auto"/>
      </w:divBdr>
      <w:divsChild>
        <w:div w:id="987897978">
          <w:marLeft w:val="480"/>
          <w:marRight w:val="0"/>
          <w:marTop w:val="0"/>
          <w:marBottom w:val="0"/>
          <w:divBdr>
            <w:top w:val="none" w:sz="0" w:space="0" w:color="auto"/>
            <w:left w:val="none" w:sz="0" w:space="0" w:color="auto"/>
            <w:bottom w:val="none" w:sz="0" w:space="0" w:color="auto"/>
            <w:right w:val="none" w:sz="0" w:space="0" w:color="auto"/>
          </w:divBdr>
        </w:div>
        <w:div w:id="1833332051">
          <w:marLeft w:val="480"/>
          <w:marRight w:val="0"/>
          <w:marTop w:val="0"/>
          <w:marBottom w:val="0"/>
          <w:divBdr>
            <w:top w:val="none" w:sz="0" w:space="0" w:color="auto"/>
            <w:left w:val="none" w:sz="0" w:space="0" w:color="auto"/>
            <w:bottom w:val="none" w:sz="0" w:space="0" w:color="auto"/>
            <w:right w:val="none" w:sz="0" w:space="0" w:color="auto"/>
          </w:divBdr>
        </w:div>
        <w:div w:id="850333787">
          <w:marLeft w:val="480"/>
          <w:marRight w:val="0"/>
          <w:marTop w:val="0"/>
          <w:marBottom w:val="0"/>
          <w:divBdr>
            <w:top w:val="none" w:sz="0" w:space="0" w:color="auto"/>
            <w:left w:val="none" w:sz="0" w:space="0" w:color="auto"/>
            <w:bottom w:val="none" w:sz="0" w:space="0" w:color="auto"/>
            <w:right w:val="none" w:sz="0" w:space="0" w:color="auto"/>
          </w:divBdr>
        </w:div>
        <w:div w:id="1822229374">
          <w:marLeft w:val="480"/>
          <w:marRight w:val="0"/>
          <w:marTop w:val="0"/>
          <w:marBottom w:val="0"/>
          <w:divBdr>
            <w:top w:val="none" w:sz="0" w:space="0" w:color="auto"/>
            <w:left w:val="none" w:sz="0" w:space="0" w:color="auto"/>
            <w:bottom w:val="none" w:sz="0" w:space="0" w:color="auto"/>
            <w:right w:val="none" w:sz="0" w:space="0" w:color="auto"/>
          </w:divBdr>
        </w:div>
        <w:div w:id="1027175459">
          <w:marLeft w:val="480"/>
          <w:marRight w:val="0"/>
          <w:marTop w:val="0"/>
          <w:marBottom w:val="0"/>
          <w:divBdr>
            <w:top w:val="none" w:sz="0" w:space="0" w:color="auto"/>
            <w:left w:val="none" w:sz="0" w:space="0" w:color="auto"/>
            <w:bottom w:val="none" w:sz="0" w:space="0" w:color="auto"/>
            <w:right w:val="none" w:sz="0" w:space="0" w:color="auto"/>
          </w:divBdr>
        </w:div>
        <w:div w:id="464323774">
          <w:marLeft w:val="480"/>
          <w:marRight w:val="0"/>
          <w:marTop w:val="0"/>
          <w:marBottom w:val="0"/>
          <w:divBdr>
            <w:top w:val="none" w:sz="0" w:space="0" w:color="auto"/>
            <w:left w:val="none" w:sz="0" w:space="0" w:color="auto"/>
            <w:bottom w:val="none" w:sz="0" w:space="0" w:color="auto"/>
            <w:right w:val="none" w:sz="0" w:space="0" w:color="auto"/>
          </w:divBdr>
        </w:div>
        <w:div w:id="972176011">
          <w:marLeft w:val="480"/>
          <w:marRight w:val="0"/>
          <w:marTop w:val="0"/>
          <w:marBottom w:val="0"/>
          <w:divBdr>
            <w:top w:val="none" w:sz="0" w:space="0" w:color="auto"/>
            <w:left w:val="none" w:sz="0" w:space="0" w:color="auto"/>
            <w:bottom w:val="none" w:sz="0" w:space="0" w:color="auto"/>
            <w:right w:val="none" w:sz="0" w:space="0" w:color="auto"/>
          </w:divBdr>
        </w:div>
        <w:div w:id="556354437">
          <w:marLeft w:val="480"/>
          <w:marRight w:val="0"/>
          <w:marTop w:val="0"/>
          <w:marBottom w:val="0"/>
          <w:divBdr>
            <w:top w:val="none" w:sz="0" w:space="0" w:color="auto"/>
            <w:left w:val="none" w:sz="0" w:space="0" w:color="auto"/>
            <w:bottom w:val="none" w:sz="0" w:space="0" w:color="auto"/>
            <w:right w:val="none" w:sz="0" w:space="0" w:color="auto"/>
          </w:divBdr>
        </w:div>
        <w:div w:id="997611699">
          <w:marLeft w:val="480"/>
          <w:marRight w:val="0"/>
          <w:marTop w:val="0"/>
          <w:marBottom w:val="0"/>
          <w:divBdr>
            <w:top w:val="none" w:sz="0" w:space="0" w:color="auto"/>
            <w:left w:val="none" w:sz="0" w:space="0" w:color="auto"/>
            <w:bottom w:val="none" w:sz="0" w:space="0" w:color="auto"/>
            <w:right w:val="none" w:sz="0" w:space="0" w:color="auto"/>
          </w:divBdr>
        </w:div>
        <w:div w:id="114183832">
          <w:marLeft w:val="480"/>
          <w:marRight w:val="0"/>
          <w:marTop w:val="0"/>
          <w:marBottom w:val="0"/>
          <w:divBdr>
            <w:top w:val="none" w:sz="0" w:space="0" w:color="auto"/>
            <w:left w:val="none" w:sz="0" w:space="0" w:color="auto"/>
            <w:bottom w:val="none" w:sz="0" w:space="0" w:color="auto"/>
            <w:right w:val="none" w:sz="0" w:space="0" w:color="auto"/>
          </w:divBdr>
        </w:div>
        <w:div w:id="2145923540">
          <w:marLeft w:val="480"/>
          <w:marRight w:val="0"/>
          <w:marTop w:val="0"/>
          <w:marBottom w:val="0"/>
          <w:divBdr>
            <w:top w:val="none" w:sz="0" w:space="0" w:color="auto"/>
            <w:left w:val="none" w:sz="0" w:space="0" w:color="auto"/>
            <w:bottom w:val="none" w:sz="0" w:space="0" w:color="auto"/>
            <w:right w:val="none" w:sz="0" w:space="0" w:color="auto"/>
          </w:divBdr>
        </w:div>
        <w:div w:id="1158769296">
          <w:marLeft w:val="480"/>
          <w:marRight w:val="0"/>
          <w:marTop w:val="0"/>
          <w:marBottom w:val="0"/>
          <w:divBdr>
            <w:top w:val="none" w:sz="0" w:space="0" w:color="auto"/>
            <w:left w:val="none" w:sz="0" w:space="0" w:color="auto"/>
            <w:bottom w:val="none" w:sz="0" w:space="0" w:color="auto"/>
            <w:right w:val="none" w:sz="0" w:space="0" w:color="auto"/>
          </w:divBdr>
        </w:div>
        <w:div w:id="1471706445">
          <w:marLeft w:val="480"/>
          <w:marRight w:val="0"/>
          <w:marTop w:val="0"/>
          <w:marBottom w:val="0"/>
          <w:divBdr>
            <w:top w:val="none" w:sz="0" w:space="0" w:color="auto"/>
            <w:left w:val="none" w:sz="0" w:space="0" w:color="auto"/>
            <w:bottom w:val="none" w:sz="0" w:space="0" w:color="auto"/>
            <w:right w:val="none" w:sz="0" w:space="0" w:color="auto"/>
          </w:divBdr>
        </w:div>
        <w:div w:id="292060112">
          <w:marLeft w:val="480"/>
          <w:marRight w:val="0"/>
          <w:marTop w:val="0"/>
          <w:marBottom w:val="0"/>
          <w:divBdr>
            <w:top w:val="none" w:sz="0" w:space="0" w:color="auto"/>
            <w:left w:val="none" w:sz="0" w:space="0" w:color="auto"/>
            <w:bottom w:val="none" w:sz="0" w:space="0" w:color="auto"/>
            <w:right w:val="none" w:sz="0" w:space="0" w:color="auto"/>
          </w:divBdr>
        </w:div>
        <w:div w:id="2017489239">
          <w:marLeft w:val="480"/>
          <w:marRight w:val="0"/>
          <w:marTop w:val="0"/>
          <w:marBottom w:val="0"/>
          <w:divBdr>
            <w:top w:val="none" w:sz="0" w:space="0" w:color="auto"/>
            <w:left w:val="none" w:sz="0" w:space="0" w:color="auto"/>
            <w:bottom w:val="none" w:sz="0" w:space="0" w:color="auto"/>
            <w:right w:val="none" w:sz="0" w:space="0" w:color="auto"/>
          </w:divBdr>
        </w:div>
        <w:div w:id="1262227412">
          <w:marLeft w:val="480"/>
          <w:marRight w:val="0"/>
          <w:marTop w:val="0"/>
          <w:marBottom w:val="0"/>
          <w:divBdr>
            <w:top w:val="none" w:sz="0" w:space="0" w:color="auto"/>
            <w:left w:val="none" w:sz="0" w:space="0" w:color="auto"/>
            <w:bottom w:val="none" w:sz="0" w:space="0" w:color="auto"/>
            <w:right w:val="none" w:sz="0" w:space="0" w:color="auto"/>
          </w:divBdr>
        </w:div>
        <w:div w:id="807403537">
          <w:marLeft w:val="480"/>
          <w:marRight w:val="0"/>
          <w:marTop w:val="0"/>
          <w:marBottom w:val="0"/>
          <w:divBdr>
            <w:top w:val="none" w:sz="0" w:space="0" w:color="auto"/>
            <w:left w:val="none" w:sz="0" w:space="0" w:color="auto"/>
            <w:bottom w:val="none" w:sz="0" w:space="0" w:color="auto"/>
            <w:right w:val="none" w:sz="0" w:space="0" w:color="auto"/>
          </w:divBdr>
        </w:div>
        <w:div w:id="201983615">
          <w:marLeft w:val="480"/>
          <w:marRight w:val="0"/>
          <w:marTop w:val="0"/>
          <w:marBottom w:val="0"/>
          <w:divBdr>
            <w:top w:val="none" w:sz="0" w:space="0" w:color="auto"/>
            <w:left w:val="none" w:sz="0" w:space="0" w:color="auto"/>
            <w:bottom w:val="none" w:sz="0" w:space="0" w:color="auto"/>
            <w:right w:val="none" w:sz="0" w:space="0" w:color="auto"/>
          </w:divBdr>
        </w:div>
        <w:div w:id="1040940669">
          <w:marLeft w:val="480"/>
          <w:marRight w:val="0"/>
          <w:marTop w:val="0"/>
          <w:marBottom w:val="0"/>
          <w:divBdr>
            <w:top w:val="none" w:sz="0" w:space="0" w:color="auto"/>
            <w:left w:val="none" w:sz="0" w:space="0" w:color="auto"/>
            <w:bottom w:val="none" w:sz="0" w:space="0" w:color="auto"/>
            <w:right w:val="none" w:sz="0" w:space="0" w:color="auto"/>
          </w:divBdr>
        </w:div>
        <w:div w:id="1516728621">
          <w:marLeft w:val="480"/>
          <w:marRight w:val="0"/>
          <w:marTop w:val="0"/>
          <w:marBottom w:val="0"/>
          <w:divBdr>
            <w:top w:val="none" w:sz="0" w:space="0" w:color="auto"/>
            <w:left w:val="none" w:sz="0" w:space="0" w:color="auto"/>
            <w:bottom w:val="none" w:sz="0" w:space="0" w:color="auto"/>
            <w:right w:val="none" w:sz="0" w:space="0" w:color="auto"/>
          </w:divBdr>
        </w:div>
        <w:div w:id="1418752675">
          <w:marLeft w:val="480"/>
          <w:marRight w:val="0"/>
          <w:marTop w:val="0"/>
          <w:marBottom w:val="0"/>
          <w:divBdr>
            <w:top w:val="none" w:sz="0" w:space="0" w:color="auto"/>
            <w:left w:val="none" w:sz="0" w:space="0" w:color="auto"/>
            <w:bottom w:val="none" w:sz="0" w:space="0" w:color="auto"/>
            <w:right w:val="none" w:sz="0" w:space="0" w:color="auto"/>
          </w:divBdr>
        </w:div>
        <w:div w:id="67730847">
          <w:marLeft w:val="480"/>
          <w:marRight w:val="0"/>
          <w:marTop w:val="0"/>
          <w:marBottom w:val="0"/>
          <w:divBdr>
            <w:top w:val="none" w:sz="0" w:space="0" w:color="auto"/>
            <w:left w:val="none" w:sz="0" w:space="0" w:color="auto"/>
            <w:bottom w:val="none" w:sz="0" w:space="0" w:color="auto"/>
            <w:right w:val="none" w:sz="0" w:space="0" w:color="auto"/>
          </w:divBdr>
        </w:div>
        <w:div w:id="521015355">
          <w:marLeft w:val="480"/>
          <w:marRight w:val="0"/>
          <w:marTop w:val="0"/>
          <w:marBottom w:val="0"/>
          <w:divBdr>
            <w:top w:val="none" w:sz="0" w:space="0" w:color="auto"/>
            <w:left w:val="none" w:sz="0" w:space="0" w:color="auto"/>
            <w:bottom w:val="none" w:sz="0" w:space="0" w:color="auto"/>
            <w:right w:val="none" w:sz="0" w:space="0" w:color="auto"/>
          </w:divBdr>
        </w:div>
        <w:div w:id="1922329049">
          <w:marLeft w:val="480"/>
          <w:marRight w:val="0"/>
          <w:marTop w:val="0"/>
          <w:marBottom w:val="0"/>
          <w:divBdr>
            <w:top w:val="none" w:sz="0" w:space="0" w:color="auto"/>
            <w:left w:val="none" w:sz="0" w:space="0" w:color="auto"/>
            <w:bottom w:val="none" w:sz="0" w:space="0" w:color="auto"/>
            <w:right w:val="none" w:sz="0" w:space="0" w:color="auto"/>
          </w:divBdr>
        </w:div>
        <w:div w:id="905606013">
          <w:marLeft w:val="480"/>
          <w:marRight w:val="0"/>
          <w:marTop w:val="0"/>
          <w:marBottom w:val="0"/>
          <w:divBdr>
            <w:top w:val="none" w:sz="0" w:space="0" w:color="auto"/>
            <w:left w:val="none" w:sz="0" w:space="0" w:color="auto"/>
            <w:bottom w:val="none" w:sz="0" w:space="0" w:color="auto"/>
            <w:right w:val="none" w:sz="0" w:space="0" w:color="auto"/>
          </w:divBdr>
        </w:div>
        <w:div w:id="58133577">
          <w:marLeft w:val="480"/>
          <w:marRight w:val="0"/>
          <w:marTop w:val="0"/>
          <w:marBottom w:val="0"/>
          <w:divBdr>
            <w:top w:val="none" w:sz="0" w:space="0" w:color="auto"/>
            <w:left w:val="none" w:sz="0" w:space="0" w:color="auto"/>
            <w:bottom w:val="none" w:sz="0" w:space="0" w:color="auto"/>
            <w:right w:val="none" w:sz="0" w:space="0" w:color="auto"/>
          </w:divBdr>
        </w:div>
        <w:div w:id="1780834764">
          <w:marLeft w:val="480"/>
          <w:marRight w:val="0"/>
          <w:marTop w:val="0"/>
          <w:marBottom w:val="0"/>
          <w:divBdr>
            <w:top w:val="none" w:sz="0" w:space="0" w:color="auto"/>
            <w:left w:val="none" w:sz="0" w:space="0" w:color="auto"/>
            <w:bottom w:val="none" w:sz="0" w:space="0" w:color="auto"/>
            <w:right w:val="none" w:sz="0" w:space="0" w:color="auto"/>
          </w:divBdr>
        </w:div>
        <w:div w:id="249898864">
          <w:marLeft w:val="480"/>
          <w:marRight w:val="0"/>
          <w:marTop w:val="0"/>
          <w:marBottom w:val="0"/>
          <w:divBdr>
            <w:top w:val="none" w:sz="0" w:space="0" w:color="auto"/>
            <w:left w:val="none" w:sz="0" w:space="0" w:color="auto"/>
            <w:bottom w:val="none" w:sz="0" w:space="0" w:color="auto"/>
            <w:right w:val="none" w:sz="0" w:space="0" w:color="auto"/>
          </w:divBdr>
        </w:div>
        <w:div w:id="592401299">
          <w:marLeft w:val="480"/>
          <w:marRight w:val="0"/>
          <w:marTop w:val="0"/>
          <w:marBottom w:val="0"/>
          <w:divBdr>
            <w:top w:val="none" w:sz="0" w:space="0" w:color="auto"/>
            <w:left w:val="none" w:sz="0" w:space="0" w:color="auto"/>
            <w:bottom w:val="none" w:sz="0" w:space="0" w:color="auto"/>
            <w:right w:val="none" w:sz="0" w:space="0" w:color="auto"/>
          </w:divBdr>
        </w:div>
        <w:div w:id="1470124892">
          <w:marLeft w:val="480"/>
          <w:marRight w:val="0"/>
          <w:marTop w:val="0"/>
          <w:marBottom w:val="0"/>
          <w:divBdr>
            <w:top w:val="none" w:sz="0" w:space="0" w:color="auto"/>
            <w:left w:val="none" w:sz="0" w:space="0" w:color="auto"/>
            <w:bottom w:val="none" w:sz="0" w:space="0" w:color="auto"/>
            <w:right w:val="none" w:sz="0" w:space="0" w:color="auto"/>
          </w:divBdr>
        </w:div>
        <w:div w:id="2139950894">
          <w:marLeft w:val="480"/>
          <w:marRight w:val="0"/>
          <w:marTop w:val="0"/>
          <w:marBottom w:val="0"/>
          <w:divBdr>
            <w:top w:val="none" w:sz="0" w:space="0" w:color="auto"/>
            <w:left w:val="none" w:sz="0" w:space="0" w:color="auto"/>
            <w:bottom w:val="none" w:sz="0" w:space="0" w:color="auto"/>
            <w:right w:val="none" w:sz="0" w:space="0" w:color="auto"/>
          </w:divBdr>
        </w:div>
        <w:div w:id="1186672604">
          <w:marLeft w:val="480"/>
          <w:marRight w:val="0"/>
          <w:marTop w:val="0"/>
          <w:marBottom w:val="0"/>
          <w:divBdr>
            <w:top w:val="none" w:sz="0" w:space="0" w:color="auto"/>
            <w:left w:val="none" w:sz="0" w:space="0" w:color="auto"/>
            <w:bottom w:val="none" w:sz="0" w:space="0" w:color="auto"/>
            <w:right w:val="none" w:sz="0" w:space="0" w:color="auto"/>
          </w:divBdr>
        </w:div>
        <w:div w:id="2086024026">
          <w:marLeft w:val="480"/>
          <w:marRight w:val="0"/>
          <w:marTop w:val="0"/>
          <w:marBottom w:val="0"/>
          <w:divBdr>
            <w:top w:val="none" w:sz="0" w:space="0" w:color="auto"/>
            <w:left w:val="none" w:sz="0" w:space="0" w:color="auto"/>
            <w:bottom w:val="none" w:sz="0" w:space="0" w:color="auto"/>
            <w:right w:val="none" w:sz="0" w:space="0" w:color="auto"/>
          </w:divBdr>
        </w:div>
        <w:div w:id="1388651585">
          <w:marLeft w:val="480"/>
          <w:marRight w:val="0"/>
          <w:marTop w:val="0"/>
          <w:marBottom w:val="0"/>
          <w:divBdr>
            <w:top w:val="none" w:sz="0" w:space="0" w:color="auto"/>
            <w:left w:val="none" w:sz="0" w:space="0" w:color="auto"/>
            <w:bottom w:val="none" w:sz="0" w:space="0" w:color="auto"/>
            <w:right w:val="none" w:sz="0" w:space="0" w:color="auto"/>
          </w:divBdr>
        </w:div>
        <w:div w:id="1036858656">
          <w:marLeft w:val="480"/>
          <w:marRight w:val="0"/>
          <w:marTop w:val="0"/>
          <w:marBottom w:val="0"/>
          <w:divBdr>
            <w:top w:val="none" w:sz="0" w:space="0" w:color="auto"/>
            <w:left w:val="none" w:sz="0" w:space="0" w:color="auto"/>
            <w:bottom w:val="none" w:sz="0" w:space="0" w:color="auto"/>
            <w:right w:val="none" w:sz="0" w:space="0" w:color="auto"/>
          </w:divBdr>
        </w:div>
        <w:div w:id="410736521">
          <w:marLeft w:val="480"/>
          <w:marRight w:val="0"/>
          <w:marTop w:val="0"/>
          <w:marBottom w:val="0"/>
          <w:divBdr>
            <w:top w:val="none" w:sz="0" w:space="0" w:color="auto"/>
            <w:left w:val="none" w:sz="0" w:space="0" w:color="auto"/>
            <w:bottom w:val="none" w:sz="0" w:space="0" w:color="auto"/>
            <w:right w:val="none" w:sz="0" w:space="0" w:color="auto"/>
          </w:divBdr>
        </w:div>
        <w:div w:id="1920288061">
          <w:marLeft w:val="480"/>
          <w:marRight w:val="0"/>
          <w:marTop w:val="0"/>
          <w:marBottom w:val="0"/>
          <w:divBdr>
            <w:top w:val="none" w:sz="0" w:space="0" w:color="auto"/>
            <w:left w:val="none" w:sz="0" w:space="0" w:color="auto"/>
            <w:bottom w:val="none" w:sz="0" w:space="0" w:color="auto"/>
            <w:right w:val="none" w:sz="0" w:space="0" w:color="auto"/>
          </w:divBdr>
        </w:div>
        <w:div w:id="641812233">
          <w:marLeft w:val="480"/>
          <w:marRight w:val="0"/>
          <w:marTop w:val="0"/>
          <w:marBottom w:val="0"/>
          <w:divBdr>
            <w:top w:val="none" w:sz="0" w:space="0" w:color="auto"/>
            <w:left w:val="none" w:sz="0" w:space="0" w:color="auto"/>
            <w:bottom w:val="none" w:sz="0" w:space="0" w:color="auto"/>
            <w:right w:val="none" w:sz="0" w:space="0" w:color="auto"/>
          </w:divBdr>
        </w:div>
        <w:div w:id="1579247515">
          <w:marLeft w:val="480"/>
          <w:marRight w:val="0"/>
          <w:marTop w:val="0"/>
          <w:marBottom w:val="0"/>
          <w:divBdr>
            <w:top w:val="none" w:sz="0" w:space="0" w:color="auto"/>
            <w:left w:val="none" w:sz="0" w:space="0" w:color="auto"/>
            <w:bottom w:val="none" w:sz="0" w:space="0" w:color="auto"/>
            <w:right w:val="none" w:sz="0" w:space="0" w:color="auto"/>
          </w:divBdr>
        </w:div>
        <w:div w:id="1152140718">
          <w:marLeft w:val="480"/>
          <w:marRight w:val="0"/>
          <w:marTop w:val="0"/>
          <w:marBottom w:val="0"/>
          <w:divBdr>
            <w:top w:val="none" w:sz="0" w:space="0" w:color="auto"/>
            <w:left w:val="none" w:sz="0" w:space="0" w:color="auto"/>
            <w:bottom w:val="none" w:sz="0" w:space="0" w:color="auto"/>
            <w:right w:val="none" w:sz="0" w:space="0" w:color="auto"/>
          </w:divBdr>
        </w:div>
        <w:div w:id="383021219">
          <w:marLeft w:val="480"/>
          <w:marRight w:val="0"/>
          <w:marTop w:val="0"/>
          <w:marBottom w:val="0"/>
          <w:divBdr>
            <w:top w:val="none" w:sz="0" w:space="0" w:color="auto"/>
            <w:left w:val="none" w:sz="0" w:space="0" w:color="auto"/>
            <w:bottom w:val="none" w:sz="0" w:space="0" w:color="auto"/>
            <w:right w:val="none" w:sz="0" w:space="0" w:color="auto"/>
          </w:divBdr>
        </w:div>
        <w:div w:id="471563763">
          <w:marLeft w:val="480"/>
          <w:marRight w:val="0"/>
          <w:marTop w:val="0"/>
          <w:marBottom w:val="0"/>
          <w:divBdr>
            <w:top w:val="none" w:sz="0" w:space="0" w:color="auto"/>
            <w:left w:val="none" w:sz="0" w:space="0" w:color="auto"/>
            <w:bottom w:val="none" w:sz="0" w:space="0" w:color="auto"/>
            <w:right w:val="none" w:sz="0" w:space="0" w:color="auto"/>
          </w:divBdr>
        </w:div>
        <w:div w:id="1619949818">
          <w:marLeft w:val="480"/>
          <w:marRight w:val="0"/>
          <w:marTop w:val="0"/>
          <w:marBottom w:val="0"/>
          <w:divBdr>
            <w:top w:val="none" w:sz="0" w:space="0" w:color="auto"/>
            <w:left w:val="none" w:sz="0" w:space="0" w:color="auto"/>
            <w:bottom w:val="none" w:sz="0" w:space="0" w:color="auto"/>
            <w:right w:val="none" w:sz="0" w:space="0" w:color="auto"/>
          </w:divBdr>
        </w:div>
        <w:div w:id="407189416">
          <w:marLeft w:val="480"/>
          <w:marRight w:val="0"/>
          <w:marTop w:val="0"/>
          <w:marBottom w:val="0"/>
          <w:divBdr>
            <w:top w:val="none" w:sz="0" w:space="0" w:color="auto"/>
            <w:left w:val="none" w:sz="0" w:space="0" w:color="auto"/>
            <w:bottom w:val="none" w:sz="0" w:space="0" w:color="auto"/>
            <w:right w:val="none" w:sz="0" w:space="0" w:color="auto"/>
          </w:divBdr>
        </w:div>
        <w:div w:id="666128650">
          <w:marLeft w:val="480"/>
          <w:marRight w:val="0"/>
          <w:marTop w:val="0"/>
          <w:marBottom w:val="0"/>
          <w:divBdr>
            <w:top w:val="none" w:sz="0" w:space="0" w:color="auto"/>
            <w:left w:val="none" w:sz="0" w:space="0" w:color="auto"/>
            <w:bottom w:val="none" w:sz="0" w:space="0" w:color="auto"/>
            <w:right w:val="none" w:sz="0" w:space="0" w:color="auto"/>
          </w:divBdr>
        </w:div>
        <w:div w:id="797837242">
          <w:marLeft w:val="480"/>
          <w:marRight w:val="0"/>
          <w:marTop w:val="0"/>
          <w:marBottom w:val="0"/>
          <w:divBdr>
            <w:top w:val="none" w:sz="0" w:space="0" w:color="auto"/>
            <w:left w:val="none" w:sz="0" w:space="0" w:color="auto"/>
            <w:bottom w:val="none" w:sz="0" w:space="0" w:color="auto"/>
            <w:right w:val="none" w:sz="0" w:space="0" w:color="auto"/>
          </w:divBdr>
        </w:div>
        <w:div w:id="2099714307">
          <w:marLeft w:val="480"/>
          <w:marRight w:val="0"/>
          <w:marTop w:val="0"/>
          <w:marBottom w:val="0"/>
          <w:divBdr>
            <w:top w:val="none" w:sz="0" w:space="0" w:color="auto"/>
            <w:left w:val="none" w:sz="0" w:space="0" w:color="auto"/>
            <w:bottom w:val="none" w:sz="0" w:space="0" w:color="auto"/>
            <w:right w:val="none" w:sz="0" w:space="0" w:color="auto"/>
          </w:divBdr>
        </w:div>
        <w:div w:id="789783595">
          <w:marLeft w:val="480"/>
          <w:marRight w:val="0"/>
          <w:marTop w:val="0"/>
          <w:marBottom w:val="0"/>
          <w:divBdr>
            <w:top w:val="none" w:sz="0" w:space="0" w:color="auto"/>
            <w:left w:val="none" w:sz="0" w:space="0" w:color="auto"/>
            <w:bottom w:val="none" w:sz="0" w:space="0" w:color="auto"/>
            <w:right w:val="none" w:sz="0" w:space="0" w:color="auto"/>
          </w:divBdr>
        </w:div>
        <w:div w:id="33239663">
          <w:marLeft w:val="480"/>
          <w:marRight w:val="0"/>
          <w:marTop w:val="0"/>
          <w:marBottom w:val="0"/>
          <w:divBdr>
            <w:top w:val="none" w:sz="0" w:space="0" w:color="auto"/>
            <w:left w:val="none" w:sz="0" w:space="0" w:color="auto"/>
            <w:bottom w:val="none" w:sz="0" w:space="0" w:color="auto"/>
            <w:right w:val="none" w:sz="0" w:space="0" w:color="auto"/>
          </w:divBdr>
        </w:div>
        <w:div w:id="2107192065">
          <w:marLeft w:val="480"/>
          <w:marRight w:val="0"/>
          <w:marTop w:val="0"/>
          <w:marBottom w:val="0"/>
          <w:divBdr>
            <w:top w:val="none" w:sz="0" w:space="0" w:color="auto"/>
            <w:left w:val="none" w:sz="0" w:space="0" w:color="auto"/>
            <w:bottom w:val="none" w:sz="0" w:space="0" w:color="auto"/>
            <w:right w:val="none" w:sz="0" w:space="0" w:color="auto"/>
          </w:divBdr>
        </w:div>
        <w:div w:id="2081294201">
          <w:marLeft w:val="480"/>
          <w:marRight w:val="0"/>
          <w:marTop w:val="0"/>
          <w:marBottom w:val="0"/>
          <w:divBdr>
            <w:top w:val="none" w:sz="0" w:space="0" w:color="auto"/>
            <w:left w:val="none" w:sz="0" w:space="0" w:color="auto"/>
            <w:bottom w:val="none" w:sz="0" w:space="0" w:color="auto"/>
            <w:right w:val="none" w:sz="0" w:space="0" w:color="auto"/>
          </w:divBdr>
        </w:div>
        <w:div w:id="920405529">
          <w:marLeft w:val="480"/>
          <w:marRight w:val="0"/>
          <w:marTop w:val="0"/>
          <w:marBottom w:val="0"/>
          <w:divBdr>
            <w:top w:val="none" w:sz="0" w:space="0" w:color="auto"/>
            <w:left w:val="none" w:sz="0" w:space="0" w:color="auto"/>
            <w:bottom w:val="none" w:sz="0" w:space="0" w:color="auto"/>
            <w:right w:val="none" w:sz="0" w:space="0" w:color="auto"/>
          </w:divBdr>
        </w:div>
        <w:div w:id="565454504">
          <w:marLeft w:val="480"/>
          <w:marRight w:val="0"/>
          <w:marTop w:val="0"/>
          <w:marBottom w:val="0"/>
          <w:divBdr>
            <w:top w:val="none" w:sz="0" w:space="0" w:color="auto"/>
            <w:left w:val="none" w:sz="0" w:space="0" w:color="auto"/>
            <w:bottom w:val="none" w:sz="0" w:space="0" w:color="auto"/>
            <w:right w:val="none" w:sz="0" w:space="0" w:color="auto"/>
          </w:divBdr>
        </w:div>
        <w:div w:id="452091571">
          <w:marLeft w:val="480"/>
          <w:marRight w:val="0"/>
          <w:marTop w:val="0"/>
          <w:marBottom w:val="0"/>
          <w:divBdr>
            <w:top w:val="none" w:sz="0" w:space="0" w:color="auto"/>
            <w:left w:val="none" w:sz="0" w:space="0" w:color="auto"/>
            <w:bottom w:val="none" w:sz="0" w:space="0" w:color="auto"/>
            <w:right w:val="none" w:sz="0" w:space="0" w:color="auto"/>
          </w:divBdr>
        </w:div>
        <w:div w:id="58871260">
          <w:marLeft w:val="480"/>
          <w:marRight w:val="0"/>
          <w:marTop w:val="0"/>
          <w:marBottom w:val="0"/>
          <w:divBdr>
            <w:top w:val="none" w:sz="0" w:space="0" w:color="auto"/>
            <w:left w:val="none" w:sz="0" w:space="0" w:color="auto"/>
            <w:bottom w:val="none" w:sz="0" w:space="0" w:color="auto"/>
            <w:right w:val="none" w:sz="0" w:space="0" w:color="auto"/>
          </w:divBdr>
        </w:div>
      </w:divsChild>
    </w:div>
    <w:div w:id="1030496233">
      <w:bodyDiv w:val="1"/>
      <w:marLeft w:val="0"/>
      <w:marRight w:val="0"/>
      <w:marTop w:val="0"/>
      <w:marBottom w:val="0"/>
      <w:divBdr>
        <w:top w:val="none" w:sz="0" w:space="0" w:color="auto"/>
        <w:left w:val="none" w:sz="0" w:space="0" w:color="auto"/>
        <w:bottom w:val="none" w:sz="0" w:space="0" w:color="auto"/>
        <w:right w:val="none" w:sz="0" w:space="0" w:color="auto"/>
      </w:divBdr>
    </w:div>
    <w:div w:id="1039165035">
      <w:bodyDiv w:val="1"/>
      <w:marLeft w:val="0"/>
      <w:marRight w:val="0"/>
      <w:marTop w:val="0"/>
      <w:marBottom w:val="0"/>
      <w:divBdr>
        <w:top w:val="none" w:sz="0" w:space="0" w:color="auto"/>
        <w:left w:val="none" w:sz="0" w:space="0" w:color="auto"/>
        <w:bottom w:val="none" w:sz="0" w:space="0" w:color="auto"/>
        <w:right w:val="none" w:sz="0" w:space="0" w:color="auto"/>
      </w:divBdr>
    </w:div>
    <w:div w:id="1040395339">
      <w:bodyDiv w:val="1"/>
      <w:marLeft w:val="0"/>
      <w:marRight w:val="0"/>
      <w:marTop w:val="0"/>
      <w:marBottom w:val="0"/>
      <w:divBdr>
        <w:top w:val="none" w:sz="0" w:space="0" w:color="auto"/>
        <w:left w:val="none" w:sz="0" w:space="0" w:color="auto"/>
        <w:bottom w:val="none" w:sz="0" w:space="0" w:color="auto"/>
        <w:right w:val="none" w:sz="0" w:space="0" w:color="auto"/>
      </w:divBdr>
    </w:div>
    <w:div w:id="1041511342">
      <w:bodyDiv w:val="1"/>
      <w:marLeft w:val="0"/>
      <w:marRight w:val="0"/>
      <w:marTop w:val="0"/>
      <w:marBottom w:val="0"/>
      <w:divBdr>
        <w:top w:val="none" w:sz="0" w:space="0" w:color="auto"/>
        <w:left w:val="none" w:sz="0" w:space="0" w:color="auto"/>
        <w:bottom w:val="none" w:sz="0" w:space="0" w:color="auto"/>
        <w:right w:val="none" w:sz="0" w:space="0" w:color="auto"/>
      </w:divBdr>
    </w:div>
    <w:div w:id="1048645132">
      <w:bodyDiv w:val="1"/>
      <w:marLeft w:val="0"/>
      <w:marRight w:val="0"/>
      <w:marTop w:val="0"/>
      <w:marBottom w:val="0"/>
      <w:divBdr>
        <w:top w:val="none" w:sz="0" w:space="0" w:color="auto"/>
        <w:left w:val="none" w:sz="0" w:space="0" w:color="auto"/>
        <w:bottom w:val="none" w:sz="0" w:space="0" w:color="auto"/>
        <w:right w:val="none" w:sz="0" w:space="0" w:color="auto"/>
      </w:divBdr>
    </w:div>
    <w:div w:id="1074012671">
      <w:bodyDiv w:val="1"/>
      <w:marLeft w:val="0"/>
      <w:marRight w:val="0"/>
      <w:marTop w:val="0"/>
      <w:marBottom w:val="0"/>
      <w:divBdr>
        <w:top w:val="none" w:sz="0" w:space="0" w:color="auto"/>
        <w:left w:val="none" w:sz="0" w:space="0" w:color="auto"/>
        <w:bottom w:val="none" w:sz="0" w:space="0" w:color="auto"/>
        <w:right w:val="none" w:sz="0" w:space="0" w:color="auto"/>
      </w:divBdr>
    </w:div>
    <w:div w:id="1081373363">
      <w:bodyDiv w:val="1"/>
      <w:marLeft w:val="0"/>
      <w:marRight w:val="0"/>
      <w:marTop w:val="0"/>
      <w:marBottom w:val="0"/>
      <w:divBdr>
        <w:top w:val="none" w:sz="0" w:space="0" w:color="auto"/>
        <w:left w:val="none" w:sz="0" w:space="0" w:color="auto"/>
        <w:bottom w:val="none" w:sz="0" w:space="0" w:color="auto"/>
        <w:right w:val="none" w:sz="0" w:space="0" w:color="auto"/>
      </w:divBdr>
    </w:div>
    <w:div w:id="1101534780">
      <w:bodyDiv w:val="1"/>
      <w:marLeft w:val="0"/>
      <w:marRight w:val="0"/>
      <w:marTop w:val="0"/>
      <w:marBottom w:val="0"/>
      <w:divBdr>
        <w:top w:val="none" w:sz="0" w:space="0" w:color="auto"/>
        <w:left w:val="none" w:sz="0" w:space="0" w:color="auto"/>
        <w:bottom w:val="none" w:sz="0" w:space="0" w:color="auto"/>
        <w:right w:val="none" w:sz="0" w:space="0" w:color="auto"/>
      </w:divBdr>
    </w:div>
    <w:div w:id="1107429579">
      <w:bodyDiv w:val="1"/>
      <w:marLeft w:val="0"/>
      <w:marRight w:val="0"/>
      <w:marTop w:val="0"/>
      <w:marBottom w:val="0"/>
      <w:divBdr>
        <w:top w:val="none" w:sz="0" w:space="0" w:color="auto"/>
        <w:left w:val="none" w:sz="0" w:space="0" w:color="auto"/>
        <w:bottom w:val="none" w:sz="0" w:space="0" w:color="auto"/>
        <w:right w:val="none" w:sz="0" w:space="0" w:color="auto"/>
      </w:divBdr>
      <w:divsChild>
        <w:div w:id="2145192769">
          <w:marLeft w:val="0"/>
          <w:marRight w:val="0"/>
          <w:marTop w:val="0"/>
          <w:marBottom w:val="0"/>
          <w:divBdr>
            <w:top w:val="none" w:sz="0" w:space="0" w:color="auto"/>
            <w:left w:val="none" w:sz="0" w:space="0" w:color="auto"/>
            <w:bottom w:val="none" w:sz="0" w:space="0" w:color="auto"/>
            <w:right w:val="none" w:sz="0" w:space="0" w:color="auto"/>
          </w:divBdr>
        </w:div>
        <w:div w:id="1490635986">
          <w:marLeft w:val="0"/>
          <w:marRight w:val="0"/>
          <w:marTop w:val="0"/>
          <w:marBottom w:val="0"/>
          <w:divBdr>
            <w:top w:val="none" w:sz="0" w:space="0" w:color="auto"/>
            <w:left w:val="none" w:sz="0" w:space="0" w:color="auto"/>
            <w:bottom w:val="none" w:sz="0" w:space="0" w:color="auto"/>
            <w:right w:val="none" w:sz="0" w:space="0" w:color="auto"/>
          </w:divBdr>
        </w:div>
        <w:div w:id="1118912249">
          <w:marLeft w:val="0"/>
          <w:marRight w:val="0"/>
          <w:marTop w:val="0"/>
          <w:marBottom w:val="0"/>
          <w:divBdr>
            <w:top w:val="none" w:sz="0" w:space="0" w:color="auto"/>
            <w:left w:val="none" w:sz="0" w:space="0" w:color="auto"/>
            <w:bottom w:val="none" w:sz="0" w:space="0" w:color="auto"/>
            <w:right w:val="none" w:sz="0" w:space="0" w:color="auto"/>
          </w:divBdr>
        </w:div>
        <w:div w:id="33233617">
          <w:marLeft w:val="0"/>
          <w:marRight w:val="0"/>
          <w:marTop w:val="0"/>
          <w:marBottom w:val="0"/>
          <w:divBdr>
            <w:top w:val="none" w:sz="0" w:space="0" w:color="auto"/>
            <w:left w:val="none" w:sz="0" w:space="0" w:color="auto"/>
            <w:bottom w:val="none" w:sz="0" w:space="0" w:color="auto"/>
            <w:right w:val="none" w:sz="0" w:space="0" w:color="auto"/>
          </w:divBdr>
        </w:div>
        <w:div w:id="1329213193">
          <w:marLeft w:val="0"/>
          <w:marRight w:val="0"/>
          <w:marTop w:val="0"/>
          <w:marBottom w:val="0"/>
          <w:divBdr>
            <w:top w:val="none" w:sz="0" w:space="0" w:color="auto"/>
            <w:left w:val="none" w:sz="0" w:space="0" w:color="auto"/>
            <w:bottom w:val="none" w:sz="0" w:space="0" w:color="auto"/>
            <w:right w:val="none" w:sz="0" w:space="0" w:color="auto"/>
          </w:divBdr>
        </w:div>
        <w:div w:id="290212985">
          <w:marLeft w:val="0"/>
          <w:marRight w:val="0"/>
          <w:marTop w:val="0"/>
          <w:marBottom w:val="0"/>
          <w:divBdr>
            <w:top w:val="none" w:sz="0" w:space="0" w:color="auto"/>
            <w:left w:val="none" w:sz="0" w:space="0" w:color="auto"/>
            <w:bottom w:val="none" w:sz="0" w:space="0" w:color="auto"/>
            <w:right w:val="none" w:sz="0" w:space="0" w:color="auto"/>
          </w:divBdr>
        </w:div>
        <w:div w:id="1698890869">
          <w:marLeft w:val="0"/>
          <w:marRight w:val="0"/>
          <w:marTop w:val="0"/>
          <w:marBottom w:val="0"/>
          <w:divBdr>
            <w:top w:val="none" w:sz="0" w:space="0" w:color="auto"/>
            <w:left w:val="none" w:sz="0" w:space="0" w:color="auto"/>
            <w:bottom w:val="none" w:sz="0" w:space="0" w:color="auto"/>
            <w:right w:val="none" w:sz="0" w:space="0" w:color="auto"/>
          </w:divBdr>
        </w:div>
        <w:div w:id="2039354134">
          <w:marLeft w:val="0"/>
          <w:marRight w:val="0"/>
          <w:marTop w:val="0"/>
          <w:marBottom w:val="0"/>
          <w:divBdr>
            <w:top w:val="none" w:sz="0" w:space="0" w:color="auto"/>
            <w:left w:val="none" w:sz="0" w:space="0" w:color="auto"/>
            <w:bottom w:val="none" w:sz="0" w:space="0" w:color="auto"/>
            <w:right w:val="none" w:sz="0" w:space="0" w:color="auto"/>
          </w:divBdr>
        </w:div>
        <w:div w:id="960066256">
          <w:marLeft w:val="0"/>
          <w:marRight w:val="0"/>
          <w:marTop w:val="0"/>
          <w:marBottom w:val="0"/>
          <w:divBdr>
            <w:top w:val="none" w:sz="0" w:space="0" w:color="auto"/>
            <w:left w:val="none" w:sz="0" w:space="0" w:color="auto"/>
            <w:bottom w:val="none" w:sz="0" w:space="0" w:color="auto"/>
            <w:right w:val="none" w:sz="0" w:space="0" w:color="auto"/>
          </w:divBdr>
        </w:div>
        <w:div w:id="1192453928">
          <w:marLeft w:val="0"/>
          <w:marRight w:val="0"/>
          <w:marTop w:val="0"/>
          <w:marBottom w:val="0"/>
          <w:divBdr>
            <w:top w:val="none" w:sz="0" w:space="0" w:color="auto"/>
            <w:left w:val="none" w:sz="0" w:space="0" w:color="auto"/>
            <w:bottom w:val="none" w:sz="0" w:space="0" w:color="auto"/>
            <w:right w:val="none" w:sz="0" w:space="0" w:color="auto"/>
          </w:divBdr>
        </w:div>
        <w:div w:id="450974910">
          <w:marLeft w:val="0"/>
          <w:marRight w:val="0"/>
          <w:marTop w:val="0"/>
          <w:marBottom w:val="0"/>
          <w:divBdr>
            <w:top w:val="none" w:sz="0" w:space="0" w:color="auto"/>
            <w:left w:val="none" w:sz="0" w:space="0" w:color="auto"/>
            <w:bottom w:val="none" w:sz="0" w:space="0" w:color="auto"/>
            <w:right w:val="none" w:sz="0" w:space="0" w:color="auto"/>
          </w:divBdr>
        </w:div>
        <w:div w:id="589775651">
          <w:marLeft w:val="0"/>
          <w:marRight w:val="0"/>
          <w:marTop w:val="0"/>
          <w:marBottom w:val="0"/>
          <w:divBdr>
            <w:top w:val="none" w:sz="0" w:space="0" w:color="auto"/>
            <w:left w:val="none" w:sz="0" w:space="0" w:color="auto"/>
            <w:bottom w:val="none" w:sz="0" w:space="0" w:color="auto"/>
            <w:right w:val="none" w:sz="0" w:space="0" w:color="auto"/>
          </w:divBdr>
        </w:div>
        <w:div w:id="621234480">
          <w:marLeft w:val="0"/>
          <w:marRight w:val="0"/>
          <w:marTop w:val="0"/>
          <w:marBottom w:val="0"/>
          <w:divBdr>
            <w:top w:val="none" w:sz="0" w:space="0" w:color="auto"/>
            <w:left w:val="none" w:sz="0" w:space="0" w:color="auto"/>
            <w:bottom w:val="none" w:sz="0" w:space="0" w:color="auto"/>
            <w:right w:val="none" w:sz="0" w:space="0" w:color="auto"/>
          </w:divBdr>
        </w:div>
        <w:div w:id="1314025351">
          <w:marLeft w:val="0"/>
          <w:marRight w:val="0"/>
          <w:marTop w:val="0"/>
          <w:marBottom w:val="0"/>
          <w:divBdr>
            <w:top w:val="none" w:sz="0" w:space="0" w:color="auto"/>
            <w:left w:val="none" w:sz="0" w:space="0" w:color="auto"/>
            <w:bottom w:val="none" w:sz="0" w:space="0" w:color="auto"/>
            <w:right w:val="none" w:sz="0" w:space="0" w:color="auto"/>
          </w:divBdr>
        </w:div>
      </w:divsChild>
    </w:div>
    <w:div w:id="1110124975">
      <w:bodyDiv w:val="1"/>
      <w:marLeft w:val="0"/>
      <w:marRight w:val="0"/>
      <w:marTop w:val="0"/>
      <w:marBottom w:val="0"/>
      <w:divBdr>
        <w:top w:val="none" w:sz="0" w:space="0" w:color="auto"/>
        <w:left w:val="none" w:sz="0" w:space="0" w:color="auto"/>
        <w:bottom w:val="none" w:sz="0" w:space="0" w:color="auto"/>
        <w:right w:val="none" w:sz="0" w:space="0" w:color="auto"/>
      </w:divBdr>
    </w:div>
    <w:div w:id="1118451565">
      <w:bodyDiv w:val="1"/>
      <w:marLeft w:val="0"/>
      <w:marRight w:val="0"/>
      <w:marTop w:val="0"/>
      <w:marBottom w:val="0"/>
      <w:divBdr>
        <w:top w:val="none" w:sz="0" w:space="0" w:color="auto"/>
        <w:left w:val="none" w:sz="0" w:space="0" w:color="auto"/>
        <w:bottom w:val="none" w:sz="0" w:space="0" w:color="auto"/>
        <w:right w:val="none" w:sz="0" w:space="0" w:color="auto"/>
      </w:divBdr>
    </w:div>
    <w:div w:id="1132555588">
      <w:bodyDiv w:val="1"/>
      <w:marLeft w:val="0"/>
      <w:marRight w:val="0"/>
      <w:marTop w:val="0"/>
      <w:marBottom w:val="0"/>
      <w:divBdr>
        <w:top w:val="none" w:sz="0" w:space="0" w:color="auto"/>
        <w:left w:val="none" w:sz="0" w:space="0" w:color="auto"/>
        <w:bottom w:val="none" w:sz="0" w:space="0" w:color="auto"/>
        <w:right w:val="none" w:sz="0" w:space="0" w:color="auto"/>
      </w:divBdr>
    </w:div>
    <w:div w:id="1136679561">
      <w:bodyDiv w:val="1"/>
      <w:marLeft w:val="0"/>
      <w:marRight w:val="0"/>
      <w:marTop w:val="0"/>
      <w:marBottom w:val="0"/>
      <w:divBdr>
        <w:top w:val="none" w:sz="0" w:space="0" w:color="auto"/>
        <w:left w:val="none" w:sz="0" w:space="0" w:color="auto"/>
        <w:bottom w:val="none" w:sz="0" w:space="0" w:color="auto"/>
        <w:right w:val="none" w:sz="0" w:space="0" w:color="auto"/>
      </w:divBdr>
    </w:div>
    <w:div w:id="1137146315">
      <w:bodyDiv w:val="1"/>
      <w:marLeft w:val="0"/>
      <w:marRight w:val="0"/>
      <w:marTop w:val="0"/>
      <w:marBottom w:val="0"/>
      <w:divBdr>
        <w:top w:val="none" w:sz="0" w:space="0" w:color="auto"/>
        <w:left w:val="none" w:sz="0" w:space="0" w:color="auto"/>
        <w:bottom w:val="none" w:sz="0" w:space="0" w:color="auto"/>
        <w:right w:val="none" w:sz="0" w:space="0" w:color="auto"/>
      </w:divBdr>
    </w:div>
    <w:div w:id="1140225075">
      <w:bodyDiv w:val="1"/>
      <w:marLeft w:val="0"/>
      <w:marRight w:val="0"/>
      <w:marTop w:val="0"/>
      <w:marBottom w:val="0"/>
      <w:divBdr>
        <w:top w:val="none" w:sz="0" w:space="0" w:color="auto"/>
        <w:left w:val="none" w:sz="0" w:space="0" w:color="auto"/>
        <w:bottom w:val="none" w:sz="0" w:space="0" w:color="auto"/>
        <w:right w:val="none" w:sz="0" w:space="0" w:color="auto"/>
      </w:divBdr>
    </w:div>
    <w:div w:id="1141389436">
      <w:bodyDiv w:val="1"/>
      <w:marLeft w:val="0"/>
      <w:marRight w:val="0"/>
      <w:marTop w:val="0"/>
      <w:marBottom w:val="0"/>
      <w:divBdr>
        <w:top w:val="none" w:sz="0" w:space="0" w:color="auto"/>
        <w:left w:val="none" w:sz="0" w:space="0" w:color="auto"/>
        <w:bottom w:val="none" w:sz="0" w:space="0" w:color="auto"/>
        <w:right w:val="none" w:sz="0" w:space="0" w:color="auto"/>
      </w:divBdr>
    </w:div>
    <w:div w:id="1153837317">
      <w:bodyDiv w:val="1"/>
      <w:marLeft w:val="0"/>
      <w:marRight w:val="0"/>
      <w:marTop w:val="0"/>
      <w:marBottom w:val="0"/>
      <w:divBdr>
        <w:top w:val="none" w:sz="0" w:space="0" w:color="auto"/>
        <w:left w:val="none" w:sz="0" w:space="0" w:color="auto"/>
        <w:bottom w:val="none" w:sz="0" w:space="0" w:color="auto"/>
        <w:right w:val="none" w:sz="0" w:space="0" w:color="auto"/>
      </w:divBdr>
    </w:div>
    <w:div w:id="1155952722">
      <w:bodyDiv w:val="1"/>
      <w:marLeft w:val="0"/>
      <w:marRight w:val="0"/>
      <w:marTop w:val="0"/>
      <w:marBottom w:val="0"/>
      <w:divBdr>
        <w:top w:val="none" w:sz="0" w:space="0" w:color="auto"/>
        <w:left w:val="none" w:sz="0" w:space="0" w:color="auto"/>
        <w:bottom w:val="none" w:sz="0" w:space="0" w:color="auto"/>
        <w:right w:val="none" w:sz="0" w:space="0" w:color="auto"/>
      </w:divBdr>
    </w:div>
    <w:div w:id="1159426334">
      <w:bodyDiv w:val="1"/>
      <w:marLeft w:val="0"/>
      <w:marRight w:val="0"/>
      <w:marTop w:val="0"/>
      <w:marBottom w:val="0"/>
      <w:divBdr>
        <w:top w:val="none" w:sz="0" w:space="0" w:color="auto"/>
        <w:left w:val="none" w:sz="0" w:space="0" w:color="auto"/>
        <w:bottom w:val="none" w:sz="0" w:space="0" w:color="auto"/>
        <w:right w:val="none" w:sz="0" w:space="0" w:color="auto"/>
      </w:divBdr>
    </w:div>
    <w:div w:id="1164589017">
      <w:bodyDiv w:val="1"/>
      <w:marLeft w:val="0"/>
      <w:marRight w:val="0"/>
      <w:marTop w:val="0"/>
      <w:marBottom w:val="0"/>
      <w:divBdr>
        <w:top w:val="none" w:sz="0" w:space="0" w:color="auto"/>
        <w:left w:val="none" w:sz="0" w:space="0" w:color="auto"/>
        <w:bottom w:val="none" w:sz="0" w:space="0" w:color="auto"/>
        <w:right w:val="none" w:sz="0" w:space="0" w:color="auto"/>
      </w:divBdr>
    </w:div>
    <w:div w:id="1177767796">
      <w:bodyDiv w:val="1"/>
      <w:marLeft w:val="0"/>
      <w:marRight w:val="0"/>
      <w:marTop w:val="0"/>
      <w:marBottom w:val="0"/>
      <w:divBdr>
        <w:top w:val="none" w:sz="0" w:space="0" w:color="auto"/>
        <w:left w:val="none" w:sz="0" w:space="0" w:color="auto"/>
        <w:bottom w:val="none" w:sz="0" w:space="0" w:color="auto"/>
        <w:right w:val="none" w:sz="0" w:space="0" w:color="auto"/>
      </w:divBdr>
    </w:div>
    <w:div w:id="1178543653">
      <w:bodyDiv w:val="1"/>
      <w:marLeft w:val="0"/>
      <w:marRight w:val="0"/>
      <w:marTop w:val="0"/>
      <w:marBottom w:val="0"/>
      <w:divBdr>
        <w:top w:val="none" w:sz="0" w:space="0" w:color="auto"/>
        <w:left w:val="none" w:sz="0" w:space="0" w:color="auto"/>
        <w:bottom w:val="none" w:sz="0" w:space="0" w:color="auto"/>
        <w:right w:val="none" w:sz="0" w:space="0" w:color="auto"/>
      </w:divBdr>
    </w:div>
    <w:div w:id="1183284017">
      <w:bodyDiv w:val="1"/>
      <w:marLeft w:val="0"/>
      <w:marRight w:val="0"/>
      <w:marTop w:val="0"/>
      <w:marBottom w:val="0"/>
      <w:divBdr>
        <w:top w:val="none" w:sz="0" w:space="0" w:color="auto"/>
        <w:left w:val="none" w:sz="0" w:space="0" w:color="auto"/>
        <w:bottom w:val="none" w:sz="0" w:space="0" w:color="auto"/>
        <w:right w:val="none" w:sz="0" w:space="0" w:color="auto"/>
      </w:divBdr>
      <w:divsChild>
        <w:div w:id="1514034654">
          <w:marLeft w:val="480"/>
          <w:marRight w:val="0"/>
          <w:marTop w:val="0"/>
          <w:marBottom w:val="0"/>
          <w:divBdr>
            <w:top w:val="none" w:sz="0" w:space="0" w:color="auto"/>
            <w:left w:val="none" w:sz="0" w:space="0" w:color="auto"/>
            <w:bottom w:val="none" w:sz="0" w:space="0" w:color="auto"/>
            <w:right w:val="none" w:sz="0" w:space="0" w:color="auto"/>
          </w:divBdr>
        </w:div>
        <w:div w:id="1410231108">
          <w:marLeft w:val="480"/>
          <w:marRight w:val="0"/>
          <w:marTop w:val="0"/>
          <w:marBottom w:val="0"/>
          <w:divBdr>
            <w:top w:val="none" w:sz="0" w:space="0" w:color="auto"/>
            <w:left w:val="none" w:sz="0" w:space="0" w:color="auto"/>
            <w:bottom w:val="none" w:sz="0" w:space="0" w:color="auto"/>
            <w:right w:val="none" w:sz="0" w:space="0" w:color="auto"/>
          </w:divBdr>
        </w:div>
        <w:div w:id="2082947555">
          <w:marLeft w:val="480"/>
          <w:marRight w:val="0"/>
          <w:marTop w:val="0"/>
          <w:marBottom w:val="0"/>
          <w:divBdr>
            <w:top w:val="none" w:sz="0" w:space="0" w:color="auto"/>
            <w:left w:val="none" w:sz="0" w:space="0" w:color="auto"/>
            <w:bottom w:val="none" w:sz="0" w:space="0" w:color="auto"/>
            <w:right w:val="none" w:sz="0" w:space="0" w:color="auto"/>
          </w:divBdr>
        </w:div>
        <w:div w:id="1823958168">
          <w:marLeft w:val="480"/>
          <w:marRight w:val="0"/>
          <w:marTop w:val="0"/>
          <w:marBottom w:val="0"/>
          <w:divBdr>
            <w:top w:val="none" w:sz="0" w:space="0" w:color="auto"/>
            <w:left w:val="none" w:sz="0" w:space="0" w:color="auto"/>
            <w:bottom w:val="none" w:sz="0" w:space="0" w:color="auto"/>
            <w:right w:val="none" w:sz="0" w:space="0" w:color="auto"/>
          </w:divBdr>
        </w:div>
        <w:div w:id="797379520">
          <w:marLeft w:val="480"/>
          <w:marRight w:val="0"/>
          <w:marTop w:val="0"/>
          <w:marBottom w:val="0"/>
          <w:divBdr>
            <w:top w:val="none" w:sz="0" w:space="0" w:color="auto"/>
            <w:left w:val="none" w:sz="0" w:space="0" w:color="auto"/>
            <w:bottom w:val="none" w:sz="0" w:space="0" w:color="auto"/>
            <w:right w:val="none" w:sz="0" w:space="0" w:color="auto"/>
          </w:divBdr>
        </w:div>
        <w:div w:id="660541765">
          <w:marLeft w:val="480"/>
          <w:marRight w:val="0"/>
          <w:marTop w:val="0"/>
          <w:marBottom w:val="0"/>
          <w:divBdr>
            <w:top w:val="none" w:sz="0" w:space="0" w:color="auto"/>
            <w:left w:val="none" w:sz="0" w:space="0" w:color="auto"/>
            <w:bottom w:val="none" w:sz="0" w:space="0" w:color="auto"/>
            <w:right w:val="none" w:sz="0" w:space="0" w:color="auto"/>
          </w:divBdr>
        </w:div>
        <w:div w:id="1925256930">
          <w:marLeft w:val="480"/>
          <w:marRight w:val="0"/>
          <w:marTop w:val="0"/>
          <w:marBottom w:val="0"/>
          <w:divBdr>
            <w:top w:val="none" w:sz="0" w:space="0" w:color="auto"/>
            <w:left w:val="none" w:sz="0" w:space="0" w:color="auto"/>
            <w:bottom w:val="none" w:sz="0" w:space="0" w:color="auto"/>
            <w:right w:val="none" w:sz="0" w:space="0" w:color="auto"/>
          </w:divBdr>
        </w:div>
        <w:div w:id="853959945">
          <w:marLeft w:val="480"/>
          <w:marRight w:val="0"/>
          <w:marTop w:val="0"/>
          <w:marBottom w:val="0"/>
          <w:divBdr>
            <w:top w:val="none" w:sz="0" w:space="0" w:color="auto"/>
            <w:left w:val="none" w:sz="0" w:space="0" w:color="auto"/>
            <w:bottom w:val="none" w:sz="0" w:space="0" w:color="auto"/>
            <w:right w:val="none" w:sz="0" w:space="0" w:color="auto"/>
          </w:divBdr>
        </w:div>
        <w:div w:id="1903252630">
          <w:marLeft w:val="480"/>
          <w:marRight w:val="0"/>
          <w:marTop w:val="0"/>
          <w:marBottom w:val="0"/>
          <w:divBdr>
            <w:top w:val="none" w:sz="0" w:space="0" w:color="auto"/>
            <w:left w:val="none" w:sz="0" w:space="0" w:color="auto"/>
            <w:bottom w:val="none" w:sz="0" w:space="0" w:color="auto"/>
            <w:right w:val="none" w:sz="0" w:space="0" w:color="auto"/>
          </w:divBdr>
        </w:div>
        <w:div w:id="1918199685">
          <w:marLeft w:val="480"/>
          <w:marRight w:val="0"/>
          <w:marTop w:val="0"/>
          <w:marBottom w:val="0"/>
          <w:divBdr>
            <w:top w:val="none" w:sz="0" w:space="0" w:color="auto"/>
            <w:left w:val="none" w:sz="0" w:space="0" w:color="auto"/>
            <w:bottom w:val="none" w:sz="0" w:space="0" w:color="auto"/>
            <w:right w:val="none" w:sz="0" w:space="0" w:color="auto"/>
          </w:divBdr>
        </w:div>
        <w:div w:id="1875535934">
          <w:marLeft w:val="480"/>
          <w:marRight w:val="0"/>
          <w:marTop w:val="0"/>
          <w:marBottom w:val="0"/>
          <w:divBdr>
            <w:top w:val="none" w:sz="0" w:space="0" w:color="auto"/>
            <w:left w:val="none" w:sz="0" w:space="0" w:color="auto"/>
            <w:bottom w:val="none" w:sz="0" w:space="0" w:color="auto"/>
            <w:right w:val="none" w:sz="0" w:space="0" w:color="auto"/>
          </w:divBdr>
        </w:div>
        <w:div w:id="982925421">
          <w:marLeft w:val="480"/>
          <w:marRight w:val="0"/>
          <w:marTop w:val="0"/>
          <w:marBottom w:val="0"/>
          <w:divBdr>
            <w:top w:val="none" w:sz="0" w:space="0" w:color="auto"/>
            <w:left w:val="none" w:sz="0" w:space="0" w:color="auto"/>
            <w:bottom w:val="none" w:sz="0" w:space="0" w:color="auto"/>
            <w:right w:val="none" w:sz="0" w:space="0" w:color="auto"/>
          </w:divBdr>
        </w:div>
        <w:div w:id="1949967539">
          <w:marLeft w:val="480"/>
          <w:marRight w:val="0"/>
          <w:marTop w:val="0"/>
          <w:marBottom w:val="0"/>
          <w:divBdr>
            <w:top w:val="none" w:sz="0" w:space="0" w:color="auto"/>
            <w:left w:val="none" w:sz="0" w:space="0" w:color="auto"/>
            <w:bottom w:val="none" w:sz="0" w:space="0" w:color="auto"/>
            <w:right w:val="none" w:sz="0" w:space="0" w:color="auto"/>
          </w:divBdr>
        </w:div>
        <w:div w:id="948699417">
          <w:marLeft w:val="480"/>
          <w:marRight w:val="0"/>
          <w:marTop w:val="0"/>
          <w:marBottom w:val="0"/>
          <w:divBdr>
            <w:top w:val="none" w:sz="0" w:space="0" w:color="auto"/>
            <w:left w:val="none" w:sz="0" w:space="0" w:color="auto"/>
            <w:bottom w:val="none" w:sz="0" w:space="0" w:color="auto"/>
            <w:right w:val="none" w:sz="0" w:space="0" w:color="auto"/>
          </w:divBdr>
        </w:div>
        <w:div w:id="619532083">
          <w:marLeft w:val="480"/>
          <w:marRight w:val="0"/>
          <w:marTop w:val="0"/>
          <w:marBottom w:val="0"/>
          <w:divBdr>
            <w:top w:val="none" w:sz="0" w:space="0" w:color="auto"/>
            <w:left w:val="none" w:sz="0" w:space="0" w:color="auto"/>
            <w:bottom w:val="none" w:sz="0" w:space="0" w:color="auto"/>
            <w:right w:val="none" w:sz="0" w:space="0" w:color="auto"/>
          </w:divBdr>
        </w:div>
        <w:div w:id="208764012">
          <w:marLeft w:val="480"/>
          <w:marRight w:val="0"/>
          <w:marTop w:val="0"/>
          <w:marBottom w:val="0"/>
          <w:divBdr>
            <w:top w:val="none" w:sz="0" w:space="0" w:color="auto"/>
            <w:left w:val="none" w:sz="0" w:space="0" w:color="auto"/>
            <w:bottom w:val="none" w:sz="0" w:space="0" w:color="auto"/>
            <w:right w:val="none" w:sz="0" w:space="0" w:color="auto"/>
          </w:divBdr>
        </w:div>
        <w:div w:id="444276592">
          <w:marLeft w:val="480"/>
          <w:marRight w:val="0"/>
          <w:marTop w:val="0"/>
          <w:marBottom w:val="0"/>
          <w:divBdr>
            <w:top w:val="none" w:sz="0" w:space="0" w:color="auto"/>
            <w:left w:val="none" w:sz="0" w:space="0" w:color="auto"/>
            <w:bottom w:val="none" w:sz="0" w:space="0" w:color="auto"/>
            <w:right w:val="none" w:sz="0" w:space="0" w:color="auto"/>
          </w:divBdr>
        </w:div>
        <w:div w:id="931626981">
          <w:marLeft w:val="480"/>
          <w:marRight w:val="0"/>
          <w:marTop w:val="0"/>
          <w:marBottom w:val="0"/>
          <w:divBdr>
            <w:top w:val="none" w:sz="0" w:space="0" w:color="auto"/>
            <w:left w:val="none" w:sz="0" w:space="0" w:color="auto"/>
            <w:bottom w:val="none" w:sz="0" w:space="0" w:color="auto"/>
            <w:right w:val="none" w:sz="0" w:space="0" w:color="auto"/>
          </w:divBdr>
        </w:div>
        <w:div w:id="1981841213">
          <w:marLeft w:val="480"/>
          <w:marRight w:val="0"/>
          <w:marTop w:val="0"/>
          <w:marBottom w:val="0"/>
          <w:divBdr>
            <w:top w:val="none" w:sz="0" w:space="0" w:color="auto"/>
            <w:left w:val="none" w:sz="0" w:space="0" w:color="auto"/>
            <w:bottom w:val="none" w:sz="0" w:space="0" w:color="auto"/>
            <w:right w:val="none" w:sz="0" w:space="0" w:color="auto"/>
          </w:divBdr>
        </w:div>
        <w:div w:id="1255437383">
          <w:marLeft w:val="480"/>
          <w:marRight w:val="0"/>
          <w:marTop w:val="0"/>
          <w:marBottom w:val="0"/>
          <w:divBdr>
            <w:top w:val="none" w:sz="0" w:space="0" w:color="auto"/>
            <w:left w:val="none" w:sz="0" w:space="0" w:color="auto"/>
            <w:bottom w:val="none" w:sz="0" w:space="0" w:color="auto"/>
            <w:right w:val="none" w:sz="0" w:space="0" w:color="auto"/>
          </w:divBdr>
        </w:div>
        <w:div w:id="2056923732">
          <w:marLeft w:val="480"/>
          <w:marRight w:val="0"/>
          <w:marTop w:val="0"/>
          <w:marBottom w:val="0"/>
          <w:divBdr>
            <w:top w:val="none" w:sz="0" w:space="0" w:color="auto"/>
            <w:left w:val="none" w:sz="0" w:space="0" w:color="auto"/>
            <w:bottom w:val="none" w:sz="0" w:space="0" w:color="auto"/>
            <w:right w:val="none" w:sz="0" w:space="0" w:color="auto"/>
          </w:divBdr>
        </w:div>
        <w:div w:id="39482198">
          <w:marLeft w:val="480"/>
          <w:marRight w:val="0"/>
          <w:marTop w:val="0"/>
          <w:marBottom w:val="0"/>
          <w:divBdr>
            <w:top w:val="none" w:sz="0" w:space="0" w:color="auto"/>
            <w:left w:val="none" w:sz="0" w:space="0" w:color="auto"/>
            <w:bottom w:val="none" w:sz="0" w:space="0" w:color="auto"/>
            <w:right w:val="none" w:sz="0" w:space="0" w:color="auto"/>
          </w:divBdr>
        </w:div>
        <w:div w:id="639310761">
          <w:marLeft w:val="480"/>
          <w:marRight w:val="0"/>
          <w:marTop w:val="0"/>
          <w:marBottom w:val="0"/>
          <w:divBdr>
            <w:top w:val="none" w:sz="0" w:space="0" w:color="auto"/>
            <w:left w:val="none" w:sz="0" w:space="0" w:color="auto"/>
            <w:bottom w:val="none" w:sz="0" w:space="0" w:color="auto"/>
            <w:right w:val="none" w:sz="0" w:space="0" w:color="auto"/>
          </w:divBdr>
        </w:div>
        <w:div w:id="1300502184">
          <w:marLeft w:val="480"/>
          <w:marRight w:val="0"/>
          <w:marTop w:val="0"/>
          <w:marBottom w:val="0"/>
          <w:divBdr>
            <w:top w:val="none" w:sz="0" w:space="0" w:color="auto"/>
            <w:left w:val="none" w:sz="0" w:space="0" w:color="auto"/>
            <w:bottom w:val="none" w:sz="0" w:space="0" w:color="auto"/>
            <w:right w:val="none" w:sz="0" w:space="0" w:color="auto"/>
          </w:divBdr>
        </w:div>
        <w:div w:id="69931225">
          <w:marLeft w:val="480"/>
          <w:marRight w:val="0"/>
          <w:marTop w:val="0"/>
          <w:marBottom w:val="0"/>
          <w:divBdr>
            <w:top w:val="none" w:sz="0" w:space="0" w:color="auto"/>
            <w:left w:val="none" w:sz="0" w:space="0" w:color="auto"/>
            <w:bottom w:val="none" w:sz="0" w:space="0" w:color="auto"/>
            <w:right w:val="none" w:sz="0" w:space="0" w:color="auto"/>
          </w:divBdr>
        </w:div>
        <w:div w:id="768619161">
          <w:marLeft w:val="480"/>
          <w:marRight w:val="0"/>
          <w:marTop w:val="0"/>
          <w:marBottom w:val="0"/>
          <w:divBdr>
            <w:top w:val="none" w:sz="0" w:space="0" w:color="auto"/>
            <w:left w:val="none" w:sz="0" w:space="0" w:color="auto"/>
            <w:bottom w:val="none" w:sz="0" w:space="0" w:color="auto"/>
            <w:right w:val="none" w:sz="0" w:space="0" w:color="auto"/>
          </w:divBdr>
        </w:div>
        <w:div w:id="1870951928">
          <w:marLeft w:val="480"/>
          <w:marRight w:val="0"/>
          <w:marTop w:val="0"/>
          <w:marBottom w:val="0"/>
          <w:divBdr>
            <w:top w:val="none" w:sz="0" w:space="0" w:color="auto"/>
            <w:left w:val="none" w:sz="0" w:space="0" w:color="auto"/>
            <w:bottom w:val="none" w:sz="0" w:space="0" w:color="auto"/>
            <w:right w:val="none" w:sz="0" w:space="0" w:color="auto"/>
          </w:divBdr>
        </w:div>
        <w:div w:id="1130393540">
          <w:marLeft w:val="480"/>
          <w:marRight w:val="0"/>
          <w:marTop w:val="0"/>
          <w:marBottom w:val="0"/>
          <w:divBdr>
            <w:top w:val="none" w:sz="0" w:space="0" w:color="auto"/>
            <w:left w:val="none" w:sz="0" w:space="0" w:color="auto"/>
            <w:bottom w:val="none" w:sz="0" w:space="0" w:color="auto"/>
            <w:right w:val="none" w:sz="0" w:space="0" w:color="auto"/>
          </w:divBdr>
        </w:div>
        <w:div w:id="1804880027">
          <w:marLeft w:val="480"/>
          <w:marRight w:val="0"/>
          <w:marTop w:val="0"/>
          <w:marBottom w:val="0"/>
          <w:divBdr>
            <w:top w:val="none" w:sz="0" w:space="0" w:color="auto"/>
            <w:left w:val="none" w:sz="0" w:space="0" w:color="auto"/>
            <w:bottom w:val="none" w:sz="0" w:space="0" w:color="auto"/>
            <w:right w:val="none" w:sz="0" w:space="0" w:color="auto"/>
          </w:divBdr>
        </w:div>
        <w:div w:id="1997763946">
          <w:marLeft w:val="480"/>
          <w:marRight w:val="0"/>
          <w:marTop w:val="0"/>
          <w:marBottom w:val="0"/>
          <w:divBdr>
            <w:top w:val="none" w:sz="0" w:space="0" w:color="auto"/>
            <w:left w:val="none" w:sz="0" w:space="0" w:color="auto"/>
            <w:bottom w:val="none" w:sz="0" w:space="0" w:color="auto"/>
            <w:right w:val="none" w:sz="0" w:space="0" w:color="auto"/>
          </w:divBdr>
        </w:div>
        <w:div w:id="1662152300">
          <w:marLeft w:val="480"/>
          <w:marRight w:val="0"/>
          <w:marTop w:val="0"/>
          <w:marBottom w:val="0"/>
          <w:divBdr>
            <w:top w:val="none" w:sz="0" w:space="0" w:color="auto"/>
            <w:left w:val="none" w:sz="0" w:space="0" w:color="auto"/>
            <w:bottom w:val="none" w:sz="0" w:space="0" w:color="auto"/>
            <w:right w:val="none" w:sz="0" w:space="0" w:color="auto"/>
          </w:divBdr>
        </w:div>
        <w:div w:id="383063792">
          <w:marLeft w:val="480"/>
          <w:marRight w:val="0"/>
          <w:marTop w:val="0"/>
          <w:marBottom w:val="0"/>
          <w:divBdr>
            <w:top w:val="none" w:sz="0" w:space="0" w:color="auto"/>
            <w:left w:val="none" w:sz="0" w:space="0" w:color="auto"/>
            <w:bottom w:val="none" w:sz="0" w:space="0" w:color="auto"/>
            <w:right w:val="none" w:sz="0" w:space="0" w:color="auto"/>
          </w:divBdr>
        </w:div>
        <w:div w:id="347607993">
          <w:marLeft w:val="480"/>
          <w:marRight w:val="0"/>
          <w:marTop w:val="0"/>
          <w:marBottom w:val="0"/>
          <w:divBdr>
            <w:top w:val="none" w:sz="0" w:space="0" w:color="auto"/>
            <w:left w:val="none" w:sz="0" w:space="0" w:color="auto"/>
            <w:bottom w:val="none" w:sz="0" w:space="0" w:color="auto"/>
            <w:right w:val="none" w:sz="0" w:space="0" w:color="auto"/>
          </w:divBdr>
        </w:div>
        <w:div w:id="870611020">
          <w:marLeft w:val="480"/>
          <w:marRight w:val="0"/>
          <w:marTop w:val="0"/>
          <w:marBottom w:val="0"/>
          <w:divBdr>
            <w:top w:val="none" w:sz="0" w:space="0" w:color="auto"/>
            <w:left w:val="none" w:sz="0" w:space="0" w:color="auto"/>
            <w:bottom w:val="none" w:sz="0" w:space="0" w:color="auto"/>
            <w:right w:val="none" w:sz="0" w:space="0" w:color="auto"/>
          </w:divBdr>
        </w:div>
        <w:div w:id="661468451">
          <w:marLeft w:val="480"/>
          <w:marRight w:val="0"/>
          <w:marTop w:val="0"/>
          <w:marBottom w:val="0"/>
          <w:divBdr>
            <w:top w:val="none" w:sz="0" w:space="0" w:color="auto"/>
            <w:left w:val="none" w:sz="0" w:space="0" w:color="auto"/>
            <w:bottom w:val="none" w:sz="0" w:space="0" w:color="auto"/>
            <w:right w:val="none" w:sz="0" w:space="0" w:color="auto"/>
          </w:divBdr>
        </w:div>
        <w:div w:id="1113864924">
          <w:marLeft w:val="480"/>
          <w:marRight w:val="0"/>
          <w:marTop w:val="0"/>
          <w:marBottom w:val="0"/>
          <w:divBdr>
            <w:top w:val="none" w:sz="0" w:space="0" w:color="auto"/>
            <w:left w:val="none" w:sz="0" w:space="0" w:color="auto"/>
            <w:bottom w:val="none" w:sz="0" w:space="0" w:color="auto"/>
            <w:right w:val="none" w:sz="0" w:space="0" w:color="auto"/>
          </w:divBdr>
        </w:div>
        <w:div w:id="619141322">
          <w:marLeft w:val="480"/>
          <w:marRight w:val="0"/>
          <w:marTop w:val="0"/>
          <w:marBottom w:val="0"/>
          <w:divBdr>
            <w:top w:val="none" w:sz="0" w:space="0" w:color="auto"/>
            <w:left w:val="none" w:sz="0" w:space="0" w:color="auto"/>
            <w:bottom w:val="none" w:sz="0" w:space="0" w:color="auto"/>
            <w:right w:val="none" w:sz="0" w:space="0" w:color="auto"/>
          </w:divBdr>
        </w:div>
        <w:div w:id="110786942">
          <w:marLeft w:val="480"/>
          <w:marRight w:val="0"/>
          <w:marTop w:val="0"/>
          <w:marBottom w:val="0"/>
          <w:divBdr>
            <w:top w:val="none" w:sz="0" w:space="0" w:color="auto"/>
            <w:left w:val="none" w:sz="0" w:space="0" w:color="auto"/>
            <w:bottom w:val="none" w:sz="0" w:space="0" w:color="auto"/>
            <w:right w:val="none" w:sz="0" w:space="0" w:color="auto"/>
          </w:divBdr>
        </w:div>
        <w:div w:id="1073704356">
          <w:marLeft w:val="480"/>
          <w:marRight w:val="0"/>
          <w:marTop w:val="0"/>
          <w:marBottom w:val="0"/>
          <w:divBdr>
            <w:top w:val="none" w:sz="0" w:space="0" w:color="auto"/>
            <w:left w:val="none" w:sz="0" w:space="0" w:color="auto"/>
            <w:bottom w:val="none" w:sz="0" w:space="0" w:color="auto"/>
            <w:right w:val="none" w:sz="0" w:space="0" w:color="auto"/>
          </w:divBdr>
        </w:div>
        <w:div w:id="967009211">
          <w:marLeft w:val="480"/>
          <w:marRight w:val="0"/>
          <w:marTop w:val="0"/>
          <w:marBottom w:val="0"/>
          <w:divBdr>
            <w:top w:val="none" w:sz="0" w:space="0" w:color="auto"/>
            <w:left w:val="none" w:sz="0" w:space="0" w:color="auto"/>
            <w:bottom w:val="none" w:sz="0" w:space="0" w:color="auto"/>
            <w:right w:val="none" w:sz="0" w:space="0" w:color="auto"/>
          </w:divBdr>
        </w:div>
        <w:div w:id="872040812">
          <w:marLeft w:val="480"/>
          <w:marRight w:val="0"/>
          <w:marTop w:val="0"/>
          <w:marBottom w:val="0"/>
          <w:divBdr>
            <w:top w:val="none" w:sz="0" w:space="0" w:color="auto"/>
            <w:left w:val="none" w:sz="0" w:space="0" w:color="auto"/>
            <w:bottom w:val="none" w:sz="0" w:space="0" w:color="auto"/>
            <w:right w:val="none" w:sz="0" w:space="0" w:color="auto"/>
          </w:divBdr>
        </w:div>
        <w:div w:id="129515892">
          <w:marLeft w:val="480"/>
          <w:marRight w:val="0"/>
          <w:marTop w:val="0"/>
          <w:marBottom w:val="0"/>
          <w:divBdr>
            <w:top w:val="none" w:sz="0" w:space="0" w:color="auto"/>
            <w:left w:val="none" w:sz="0" w:space="0" w:color="auto"/>
            <w:bottom w:val="none" w:sz="0" w:space="0" w:color="auto"/>
            <w:right w:val="none" w:sz="0" w:space="0" w:color="auto"/>
          </w:divBdr>
        </w:div>
        <w:div w:id="853570507">
          <w:marLeft w:val="480"/>
          <w:marRight w:val="0"/>
          <w:marTop w:val="0"/>
          <w:marBottom w:val="0"/>
          <w:divBdr>
            <w:top w:val="none" w:sz="0" w:space="0" w:color="auto"/>
            <w:left w:val="none" w:sz="0" w:space="0" w:color="auto"/>
            <w:bottom w:val="none" w:sz="0" w:space="0" w:color="auto"/>
            <w:right w:val="none" w:sz="0" w:space="0" w:color="auto"/>
          </w:divBdr>
        </w:div>
        <w:div w:id="2019502622">
          <w:marLeft w:val="480"/>
          <w:marRight w:val="0"/>
          <w:marTop w:val="0"/>
          <w:marBottom w:val="0"/>
          <w:divBdr>
            <w:top w:val="none" w:sz="0" w:space="0" w:color="auto"/>
            <w:left w:val="none" w:sz="0" w:space="0" w:color="auto"/>
            <w:bottom w:val="none" w:sz="0" w:space="0" w:color="auto"/>
            <w:right w:val="none" w:sz="0" w:space="0" w:color="auto"/>
          </w:divBdr>
        </w:div>
        <w:div w:id="754326661">
          <w:marLeft w:val="480"/>
          <w:marRight w:val="0"/>
          <w:marTop w:val="0"/>
          <w:marBottom w:val="0"/>
          <w:divBdr>
            <w:top w:val="none" w:sz="0" w:space="0" w:color="auto"/>
            <w:left w:val="none" w:sz="0" w:space="0" w:color="auto"/>
            <w:bottom w:val="none" w:sz="0" w:space="0" w:color="auto"/>
            <w:right w:val="none" w:sz="0" w:space="0" w:color="auto"/>
          </w:divBdr>
        </w:div>
        <w:div w:id="1889368570">
          <w:marLeft w:val="480"/>
          <w:marRight w:val="0"/>
          <w:marTop w:val="0"/>
          <w:marBottom w:val="0"/>
          <w:divBdr>
            <w:top w:val="none" w:sz="0" w:space="0" w:color="auto"/>
            <w:left w:val="none" w:sz="0" w:space="0" w:color="auto"/>
            <w:bottom w:val="none" w:sz="0" w:space="0" w:color="auto"/>
            <w:right w:val="none" w:sz="0" w:space="0" w:color="auto"/>
          </w:divBdr>
        </w:div>
        <w:div w:id="1675574392">
          <w:marLeft w:val="480"/>
          <w:marRight w:val="0"/>
          <w:marTop w:val="0"/>
          <w:marBottom w:val="0"/>
          <w:divBdr>
            <w:top w:val="none" w:sz="0" w:space="0" w:color="auto"/>
            <w:left w:val="none" w:sz="0" w:space="0" w:color="auto"/>
            <w:bottom w:val="none" w:sz="0" w:space="0" w:color="auto"/>
            <w:right w:val="none" w:sz="0" w:space="0" w:color="auto"/>
          </w:divBdr>
        </w:div>
        <w:div w:id="2042894224">
          <w:marLeft w:val="480"/>
          <w:marRight w:val="0"/>
          <w:marTop w:val="0"/>
          <w:marBottom w:val="0"/>
          <w:divBdr>
            <w:top w:val="none" w:sz="0" w:space="0" w:color="auto"/>
            <w:left w:val="none" w:sz="0" w:space="0" w:color="auto"/>
            <w:bottom w:val="none" w:sz="0" w:space="0" w:color="auto"/>
            <w:right w:val="none" w:sz="0" w:space="0" w:color="auto"/>
          </w:divBdr>
        </w:div>
        <w:div w:id="19203789">
          <w:marLeft w:val="480"/>
          <w:marRight w:val="0"/>
          <w:marTop w:val="0"/>
          <w:marBottom w:val="0"/>
          <w:divBdr>
            <w:top w:val="none" w:sz="0" w:space="0" w:color="auto"/>
            <w:left w:val="none" w:sz="0" w:space="0" w:color="auto"/>
            <w:bottom w:val="none" w:sz="0" w:space="0" w:color="auto"/>
            <w:right w:val="none" w:sz="0" w:space="0" w:color="auto"/>
          </w:divBdr>
        </w:div>
        <w:div w:id="901910319">
          <w:marLeft w:val="480"/>
          <w:marRight w:val="0"/>
          <w:marTop w:val="0"/>
          <w:marBottom w:val="0"/>
          <w:divBdr>
            <w:top w:val="none" w:sz="0" w:space="0" w:color="auto"/>
            <w:left w:val="none" w:sz="0" w:space="0" w:color="auto"/>
            <w:bottom w:val="none" w:sz="0" w:space="0" w:color="auto"/>
            <w:right w:val="none" w:sz="0" w:space="0" w:color="auto"/>
          </w:divBdr>
        </w:div>
        <w:div w:id="610824418">
          <w:marLeft w:val="480"/>
          <w:marRight w:val="0"/>
          <w:marTop w:val="0"/>
          <w:marBottom w:val="0"/>
          <w:divBdr>
            <w:top w:val="none" w:sz="0" w:space="0" w:color="auto"/>
            <w:left w:val="none" w:sz="0" w:space="0" w:color="auto"/>
            <w:bottom w:val="none" w:sz="0" w:space="0" w:color="auto"/>
            <w:right w:val="none" w:sz="0" w:space="0" w:color="auto"/>
          </w:divBdr>
        </w:div>
        <w:div w:id="778060855">
          <w:marLeft w:val="480"/>
          <w:marRight w:val="0"/>
          <w:marTop w:val="0"/>
          <w:marBottom w:val="0"/>
          <w:divBdr>
            <w:top w:val="none" w:sz="0" w:space="0" w:color="auto"/>
            <w:left w:val="none" w:sz="0" w:space="0" w:color="auto"/>
            <w:bottom w:val="none" w:sz="0" w:space="0" w:color="auto"/>
            <w:right w:val="none" w:sz="0" w:space="0" w:color="auto"/>
          </w:divBdr>
        </w:div>
        <w:div w:id="2025204980">
          <w:marLeft w:val="480"/>
          <w:marRight w:val="0"/>
          <w:marTop w:val="0"/>
          <w:marBottom w:val="0"/>
          <w:divBdr>
            <w:top w:val="none" w:sz="0" w:space="0" w:color="auto"/>
            <w:left w:val="none" w:sz="0" w:space="0" w:color="auto"/>
            <w:bottom w:val="none" w:sz="0" w:space="0" w:color="auto"/>
            <w:right w:val="none" w:sz="0" w:space="0" w:color="auto"/>
          </w:divBdr>
        </w:div>
        <w:div w:id="464546483">
          <w:marLeft w:val="480"/>
          <w:marRight w:val="0"/>
          <w:marTop w:val="0"/>
          <w:marBottom w:val="0"/>
          <w:divBdr>
            <w:top w:val="none" w:sz="0" w:space="0" w:color="auto"/>
            <w:left w:val="none" w:sz="0" w:space="0" w:color="auto"/>
            <w:bottom w:val="none" w:sz="0" w:space="0" w:color="auto"/>
            <w:right w:val="none" w:sz="0" w:space="0" w:color="auto"/>
          </w:divBdr>
        </w:div>
        <w:div w:id="1210844499">
          <w:marLeft w:val="480"/>
          <w:marRight w:val="0"/>
          <w:marTop w:val="0"/>
          <w:marBottom w:val="0"/>
          <w:divBdr>
            <w:top w:val="none" w:sz="0" w:space="0" w:color="auto"/>
            <w:left w:val="none" w:sz="0" w:space="0" w:color="auto"/>
            <w:bottom w:val="none" w:sz="0" w:space="0" w:color="auto"/>
            <w:right w:val="none" w:sz="0" w:space="0" w:color="auto"/>
          </w:divBdr>
        </w:div>
        <w:div w:id="288359548">
          <w:marLeft w:val="480"/>
          <w:marRight w:val="0"/>
          <w:marTop w:val="0"/>
          <w:marBottom w:val="0"/>
          <w:divBdr>
            <w:top w:val="none" w:sz="0" w:space="0" w:color="auto"/>
            <w:left w:val="none" w:sz="0" w:space="0" w:color="auto"/>
            <w:bottom w:val="none" w:sz="0" w:space="0" w:color="auto"/>
            <w:right w:val="none" w:sz="0" w:space="0" w:color="auto"/>
          </w:divBdr>
        </w:div>
      </w:divsChild>
    </w:div>
    <w:div w:id="1188713785">
      <w:bodyDiv w:val="1"/>
      <w:marLeft w:val="0"/>
      <w:marRight w:val="0"/>
      <w:marTop w:val="0"/>
      <w:marBottom w:val="0"/>
      <w:divBdr>
        <w:top w:val="none" w:sz="0" w:space="0" w:color="auto"/>
        <w:left w:val="none" w:sz="0" w:space="0" w:color="auto"/>
        <w:bottom w:val="none" w:sz="0" w:space="0" w:color="auto"/>
        <w:right w:val="none" w:sz="0" w:space="0" w:color="auto"/>
      </w:divBdr>
    </w:div>
    <w:div w:id="1195000943">
      <w:bodyDiv w:val="1"/>
      <w:marLeft w:val="0"/>
      <w:marRight w:val="0"/>
      <w:marTop w:val="0"/>
      <w:marBottom w:val="0"/>
      <w:divBdr>
        <w:top w:val="none" w:sz="0" w:space="0" w:color="auto"/>
        <w:left w:val="none" w:sz="0" w:space="0" w:color="auto"/>
        <w:bottom w:val="none" w:sz="0" w:space="0" w:color="auto"/>
        <w:right w:val="none" w:sz="0" w:space="0" w:color="auto"/>
      </w:divBdr>
    </w:div>
    <w:div w:id="1210993101">
      <w:bodyDiv w:val="1"/>
      <w:marLeft w:val="0"/>
      <w:marRight w:val="0"/>
      <w:marTop w:val="0"/>
      <w:marBottom w:val="0"/>
      <w:divBdr>
        <w:top w:val="none" w:sz="0" w:space="0" w:color="auto"/>
        <w:left w:val="none" w:sz="0" w:space="0" w:color="auto"/>
        <w:bottom w:val="none" w:sz="0" w:space="0" w:color="auto"/>
        <w:right w:val="none" w:sz="0" w:space="0" w:color="auto"/>
      </w:divBdr>
    </w:div>
    <w:div w:id="1217281466">
      <w:bodyDiv w:val="1"/>
      <w:marLeft w:val="0"/>
      <w:marRight w:val="0"/>
      <w:marTop w:val="0"/>
      <w:marBottom w:val="0"/>
      <w:divBdr>
        <w:top w:val="none" w:sz="0" w:space="0" w:color="auto"/>
        <w:left w:val="none" w:sz="0" w:space="0" w:color="auto"/>
        <w:bottom w:val="none" w:sz="0" w:space="0" w:color="auto"/>
        <w:right w:val="none" w:sz="0" w:space="0" w:color="auto"/>
      </w:divBdr>
    </w:div>
    <w:div w:id="1220048650">
      <w:bodyDiv w:val="1"/>
      <w:marLeft w:val="0"/>
      <w:marRight w:val="0"/>
      <w:marTop w:val="0"/>
      <w:marBottom w:val="0"/>
      <w:divBdr>
        <w:top w:val="none" w:sz="0" w:space="0" w:color="auto"/>
        <w:left w:val="none" w:sz="0" w:space="0" w:color="auto"/>
        <w:bottom w:val="none" w:sz="0" w:space="0" w:color="auto"/>
        <w:right w:val="none" w:sz="0" w:space="0" w:color="auto"/>
      </w:divBdr>
      <w:divsChild>
        <w:div w:id="684014580">
          <w:marLeft w:val="0"/>
          <w:marRight w:val="0"/>
          <w:marTop w:val="0"/>
          <w:marBottom w:val="0"/>
          <w:divBdr>
            <w:top w:val="none" w:sz="0" w:space="0" w:color="auto"/>
            <w:left w:val="none" w:sz="0" w:space="0" w:color="auto"/>
            <w:bottom w:val="none" w:sz="0" w:space="0" w:color="auto"/>
            <w:right w:val="none" w:sz="0" w:space="0" w:color="auto"/>
          </w:divBdr>
        </w:div>
        <w:div w:id="241842994">
          <w:marLeft w:val="0"/>
          <w:marRight w:val="0"/>
          <w:marTop w:val="0"/>
          <w:marBottom w:val="0"/>
          <w:divBdr>
            <w:top w:val="none" w:sz="0" w:space="0" w:color="auto"/>
            <w:left w:val="none" w:sz="0" w:space="0" w:color="auto"/>
            <w:bottom w:val="none" w:sz="0" w:space="0" w:color="auto"/>
            <w:right w:val="none" w:sz="0" w:space="0" w:color="auto"/>
          </w:divBdr>
        </w:div>
        <w:div w:id="182983651">
          <w:marLeft w:val="0"/>
          <w:marRight w:val="0"/>
          <w:marTop w:val="0"/>
          <w:marBottom w:val="0"/>
          <w:divBdr>
            <w:top w:val="none" w:sz="0" w:space="0" w:color="auto"/>
            <w:left w:val="none" w:sz="0" w:space="0" w:color="auto"/>
            <w:bottom w:val="none" w:sz="0" w:space="0" w:color="auto"/>
            <w:right w:val="none" w:sz="0" w:space="0" w:color="auto"/>
          </w:divBdr>
        </w:div>
        <w:div w:id="1987512903">
          <w:marLeft w:val="0"/>
          <w:marRight w:val="0"/>
          <w:marTop w:val="0"/>
          <w:marBottom w:val="0"/>
          <w:divBdr>
            <w:top w:val="none" w:sz="0" w:space="0" w:color="auto"/>
            <w:left w:val="none" w:sz="0" w:space="0" w:color="auto"/>
            <w:bottom w:val="none" w:sz="0" w:space="0" w:color="auto"/>
            <w:right w:val="none" w:sz="0" w:space="0" w:color="auto"/>
          </w:divBdr>
        </w:div>
        <w:div w:id="1150556051">
          <w:marLeft w:val="0"/>
          <w:marRight w:val="0"/>
          <w:marTop w:val="0"/>
          <w:marBottom w:val="0"/>
          <w:divBdr>
            <w:top w:val="none" w:sz="0" w:space="0" w:color="auto"/>
            <w:left w:val="none" w:sz="0" w:space="0" w:color="auto"/>
            <w:bottom w:val="none" w:sz="0" w:space="0" w:color="auto"/>
            <w:right w:val="none" w:sz="0" w:space="0" w:color="auto"/>
          </w:divBdr>
        </w:div>
        <w:div w:id="1597054315">
          <w:marLeft w:val="0"/>
          <w:marRight w:val="0"/>
          <w:marTop w:val="0"/>
          <w:marBottom w:val="0"/>
          <w:divBdr>
            <w:top w:val="none" w:sz="0" w:space="0" w:color="auto"/>
            <w:left w:val="none" w:sz="0" w:space="0" w:color="auto"/>
            <w:bottom w:val="none" w:sz="0" w:space="0" w:color="auto"/>
            <w:right w:val="none" w:sz="0" w:space="0" w:color="auto"/>
          </w:divBdr>
        </w:div>
        <w:div w:id="347222265">
          <w:marLeft w:val="0"/>
          <w:marRight w:val="0"/>
          <w:marTop w:val="0"/>
          <w:marBottom w:val="0"/>
          <w:divBdr>
            <w:top w:val="none" w:sz="0" w:space="0" w:color="auto"/>
            <w:left w:val="none" w:sz="0" w:space="0" w:color="auto"/>
            <w:bottom w:val="none" w:sz="0" w:space="0" w:color="auto"/>
            <w:right w:val="none" w:sz="0" w:space="0" w:color="auto"/>
          </w:divBdr>
        </w:div>
        <w:div w:id="1251743111">
          <w:marLeft w:val="0"/>
          <w:marRight w:val="0"/>
          <w:marTop w:val="0"/>
          <w:marBottom w:val="0"/>
          <w:divBdr>
            <w:top w:val="none" w:sz="0" w:space="0" w:color="auto"/>
            <w:left w:val="none" w:sz="0" w:space="0" w:color="auto"/>
            <w:bottom w:val="none" w:sz="0" w:space="0" w:color="auto"/>
            <w:right w:val="none" w:sz="0" w:space="0" w:color="auto"/>
          </w:divBdr>
        </w:div>
        <w:div w:id="1681350060">
          <w:marLeft w:val="0"/>
          <w:marRight w:val="0"/>
          <w:marTop w:val="0"/>
          <w:marBottom w:val="0"/>
          <w:divBdr>
            <w:top w:val="none" w:sz="0" w:space="0" w:color="auto"/>
            <w:left w:val="none" w:sz="0" w:space="0" w:color="auto"/>
            <w:bottom w:val="none" w:sz="0" w:space="0" w:color="auto"/>
            <w:right w:val="none" w:sz="0" w:space="0" w:color="auto"/>
          </w:divBdr>
        </w:div>
        <w:div w:id="1138189289">
          <w:marLeft w:val="0"/>
          <w:marRight w:val="0"/>
          <w:marTop w:val="0"/>
          <w:marBottom w:val="0"/>
          <w:divBdr>
            <w:top w:val="none" w:sz="0" w:space="0" w:color="auto"/>
            <w:left w:val="none" w:sz="0" w:space="0" w:color="auto"/>
            <w:bottom w:val="none" w:sz="0" w:space="0" w:color="auto"/>
            <w:right w:val="none" w:sz="0" w:space="0" w:color="auto"/>
          </w:divBdr>
        </w:div>
        <w:div w:id="116292268">
          <w:marLeft w:val="0"/>
          <w:marRight w:val="0"/>
          <w:marTop w:val="0"/>
          <w:marBottom w:val="0"/>
          <w:divBdr>
            <w:top w:val="none" w:sz="0" w:space="0" w:color="auto"/>
            <w:left w:val="none" w:sz="0" w:space="0" w:color="auto"/>
            <w:bottom w:val="none" w:sz="0" w:space="0" w:color="auto"/>
            <w:right w:val="none" w:sz="0" w:space="0" w:color="auto"/>
          </w:divBdr>
        </w:div>
        <w:div w:id="982350658">
          <w:marLeft w:val="0"/>
          <w:marRight w:val="0"/>
          <w:marTop w:val="0"/>
          <w:marBottom w:val="0"/>
          <w:divBdr>
            <w:top w:val="none" w:sz="0" w:space="0" w:color="auto"/>
            <w:left w:val="none" w:sz="0" w:space="0" w:color="auto"/>
            <w:bottom w:val="none" w:sz="0" w:space="0" w:color="auto"/>
            <w:right w:val="none" w:sz="0" w:space="0" w:color="auto"/>
          </w:divBdr>
        </w:div>
        <w:div w:id="1062866623">
          <w:marLeft w:val="0"/>
          <w:marRight w:val="0"/>
          <w:marTop w:val="0"/>
          <w:marBottom w:val="0"/>
          <w:divBdr>
            <w:top w:val="none" w:sz="0" w:space="0" w:color="auto"/>
            <w:left w:val="none" w:sz="0" w:space="0" w:color="auto"/>
            <w:bottom w:val="none" w:sz="0" w:space="0" w:color="auto"/>
            <w:right w:val="none" w:sz="0" w:space="0" w:color="auto"/>
          </w:divBdr>
        </w:div>
      </w:divsChild>
    </w:div>
    <w:div w:id="1250458239">
      <w:bodyDiv w:val="1"/>
      <w:marLeft w:val="0"/>
      <w:marRight w:val="0"/>
      <w:marTop w:val="0"/>
      <w:marBottom w:val="0"/>
      <w:divBdr>
        <w:top w:val="none" w:sz="0" w:space="0" w:color="auto"/>
        <w:left w:val="none" w:sz="0" w:space="0" w:color="auto"/>
        <w:bottom w:val="none" w:sz="0" w:space="0" w:color="auto"/>
        <w:right w:val="none" w:sz="0" w:space="0" w:color="auto"/>
      </w:divBdr>
    </w:div>
    <w:div w:id="1253395825">
      <w:bodyDiv w:val="1"/>
      <w:marLeft w:val="0"/>
      <w:marRight w:val="0"/>
      <w:marTop w:val="0"/>
      <w:marBottom w:val="0"/>
      <w:divBdr>
        <w:top w:val="none" w:sz="0" w:space="0" w:color="auto"/>
        <w:left w:val="none" w:sz="0" w:space="0" w:color="auto"/>
        <w:bottom w:val="none" w:sz="0" w:space="0" w:color="auto"/>
        <w:right w:val="none" w:sz="0" w:space="0" w:color="auto"/>
      </w:divBdr>
    </w:div>
    <w:div w:id="1254626551">
      <w:bodyDiv w:val="1"/>
      <w:marLeft w:val="0"/>
      <w:marRight w:val="0"/>
      <w:marTop w:val="0"/>
      <w:marBottom w:val="0"/>
      <w:divBdr>
        <w:top w:val="none" w:sz="0" w:space="0" w:color="auto"/>
        <w:left w:val="none" w:sz="0" w:space="0" w:color="auto"/>
        <w:bottom w:val="none" w:sz="0" w:space="0" w:color="auto"/>
        <w:right w:val="none" w:sz="0" w:space="0" w:color="auto"/>
      </w:divBdr>
    </w:div>
    <w:div w:id="1258178571">
      <w:bodyDiv w:val="1"/>
      <w:marLeft w:val="0"/>
      <w:marRight w:val="0"/>
      <w:marTop w:val="0"/>
      <w:marBottom w:val="0"/>
      <w:divBdr>
        <w:top w:val="none" w:sz="0" w:space="0" w:color="auto"/>
        <w:left w:val="none" w:sz="0" w:space="0" w:color="auto"/>
        <w:bottom w:val="none" w:sz="0" w:space="0" w:color="auto"/>
        <w:right w:val="none" w:sz="0" w:space="0" w:color="auto"/>
      </w:divBdr>
    </w:div>
    <w:div w:id="1272737863">
      <w:bodyDiv w:val="1"/>
      <w:marLeft w:val="0"/>
      <w:marRight w:val="0"/>
      <w:marTop w:val="0"/>
      <w:marBottom w:val="0"/>
      <w:divBdr>
        <w:top w:val="none" w:sz="0" w:space="0" w:color="auto"/>
        <w:left w:val="none" w:sz="0" w:space="0" w:color="auto"/>
        <w:bottom w:val="none" w:sz="0" w:space="0" w:color="auto"/>
        <w:right w:val="none" w:sz="0" w:space="0" w:color="auto"/>
      </w:divBdr>
    </w:div>
    <w:div w:id="1275553259">
      <w:bodyDiv w:val="1"/>
      <w:marLeft w:val="0"/>
      <w:marRight w:val="0"/>
      <w:marTop w:val="0"/>
      <w:marBottom w:val="0"/>
      <w:divBdr>
        <w:top w:val="none" w:sz="0" w:space="0" w:color="auto"/>
        <w:left w:val="none" w:sz="0" w:space="0" w:color="auto"/>
        <w:bottom w:val="none" w:sz="0" w:space="0" w:color="auto"/>
        <w:right w:val="none" w:sz="0" w:space="0" w:color="auto"/>
      </w:divBdr>
    </w:div>
    <w:div w:id="1277642057">
      <w:bodyDiv w:val="1"/>
      <w:marLeft w:val="0"/>
      <w:marRight w:val="0"/>
      <w:marTop w:val="0"/>
      <w:marBottom w:val="0"/>
      <w:divBdr>
        <w:top w:val="none" w:sz="0" w:space="0" w:color="auto"/>
        <w:left w:val="none" w:sz="0" w:space="0" w:color="auto"/>
        <w:bottom w:val="none" w:sz="0" w:space="0" w:color="auto"/>
        <w:right w:val="none" w:sz="0" w:space="0" w:color="auto"/>
      </w:divBdr>
    </w:div>
    <w:div w:id="1282765464">
      <w:bodyDiv w:val="1"/>
      <w:marLeft w:val="0"/>
      <w:marRight w:val="0"/>
      <w:marTop w:val="0"/>
      <w:marBottom w:val="0"/>
      <w:divBdr>
        <w:top w:val="none" w:sz="0" w:space="0" w:color="auto"/>
        <w:left w:val="none" w:sz="0" w:space="0" w:color="auto"/>
        <w:bottom w:val="none" w:sz="0" w:space="0" w:color="auto"/>
        <w:right w:val="none" w:sz="0" w:space="0" w:color="auto"/>
      </w:divBdr>
    </w:div>
    <w:div w:id="1297100228">
      <w:bodyDiv w:val="1"/>
      <w:marLeft w:val="0"/>
      <w:marRight w:val="0"/>
      <w:marTop w:val="0"/>
      <w:marBottom w:val="0"/>
      <w:divBdr>
        <w:top w:val="none" w:sz="0" w:space="0" w:color="auto"/>
        <w:left w:val="none" w:sz="0" w:space="0" w:color="auto"/>
        <w:bottom w:val="none" w:sz="0" w:space="0" w:color="auto"/>
        <w:right w:val="none" w:sz="0" w:space="0" w:color="auto"/>
      </w:divBdr>
    </w:div>
    <w:div w:id="1301301527">
      <w:bodyDiv w:val="1"/>
      <w:marLeft w:val="0"/>
      <w:marRight w:val="0"/>
      <w:marTop w:val="0"/>
      <w:marBottom w:val="0"/>
      <w:divBdr>
        <w:top w:val="none" w:sz="0" w:space="0" w:color="auto"/>
        <w:left w:val="none" w:sz="0" w:space="0" w:color="auto"/>
        <w:bottom w:val="none" w:sz="0" w:space="0" w:color="auto"/>
        <w:right w:val="none" w:sz="0" w:space="0" w:color="auto"/>
      </w:divBdr>
    </w:div>
    <w:div w:id="1306859856">
      <w:bodyDiv w:val="1"/>
      <w:marLeft w:val="0"/>
      <w:marRight w:val="0"/>
      <w:marTop w:val="0"/>
      <w:marBottom w:val="0"/>
      <w:divBdr>
        <w:top w:val="none" w:sz="0" w:space="0" w:color="auto"/>
        <w:left w:val="none" w:sz="0" w:space="0" w:color="auto"/>
        <w:bottom w:val="none" w:sz="0" w:space="0" w:color="auto"/>
        <w:right w:val="none" w:sz="0" w:space="0" w:color="auto"/>
      </w:divBdr>
    </w:div>
    <w:div w:id="1314721971">
      <w:bodyDiv w:val="1"/>
      <w:marLeft w:val="0"/>
      <w:marRight w:val="0"/>
      <w:marTop w:val="0"/>
      <w:marBottom w:val="0"/>
      <w:divBdr>
        <w:top w:val="none" w:sz="0" w:space="0" w:color="auto"/>
        <w:left w:val="none" w:sz="0" w:space="0" w:color="auto"/>
        <w:bottom w:val="none" w:sz="0" w:space="0" w:color="auto"/>
        <w:right w:val="none" w:sz="0" w:space="0" w:color="auto"/>
      </w:divBdr>
    </w:div>
    <w:div w:id="1325089629">
      <w:bodyDiv w:val="1"/>
      <w:marLeft w:val="0"/>
      <w:marRight w:val="0"/>
      <w:marTop w:val="0"/>
      <w:marBottom w:val="0"/>
      <w:divBdr>
        <w:top w:val="none" w:sz="0" w:space="0" w:color="auto"/>
        <w:left w:val="none" w:sz="0" w:space="0" w:color="auto"/>
        <w:bottom w:val="none" w:sz="0" w:space="0" w:color="auto"/>
        <w:right w:val="none" w:sz="0" w:space="0" w:color="auto"/>
      </w:divBdr>
      <w:divsChild>
        <w:div w:id="1230992354">
          <w:marLeft w:val="480"/>
          <w:marRight w:val="0"/>
          <w:marTop w:val="0"/>
          <w:marBottom w:val="0"/>
          <w:divBdr>
            <w:top w:val="none" w:sz="0" w:space="0" w:color="auto"/>
            <w:left w:val="none" w:sz="0" w:space="0" w:color="auto"/>
            <w:bottom w:val="none" w:sz="0" w:space="0" w:color="auto"/>
            <w:right w:val="none" w:sz="0" w:space="0" w:color="auto"/>
          </w:divBdr>
        </w:div>
        <w:div w:id="1758793319">
          <w:marLeft w:val="480"/>
          <w:marRight w:val="0"/>
          <w:marTop w:val="0"/>
          <w:marBottom w:val="0"/>
          <w:divBdr>
            <w:top w:val="none" w:sz="0" w:space="0" w:color="auto"/>
            <w:left w:val="none" w:sz="0" w:space="0" w:color="auto"/>
            <w:bottom w:val="none" w:sz="0" w:space="0" w:color="auto"/>
            <w:right w:val="none" w:sz="0" w:space="0" w:color="auto"/>
          </w:divBdr>
        </w:div>
        <w:div w:id="1601375213">
          <w:marLeft w:val="480"/>
          <w:marRight w:val="0"/>
          <w:marTop w:val="0"/>
          <w:marBottom w:val="0"/>
          <w:divBdr>
            <w:top w:val="none" w:sz="0" w:space="0" w:color="auto"/>
            <w:left w:val="none" w:sz="0" w:space="0" w:color="auto"/>
            <w:bottom w:val="none" w:sz="0" w:space="0" w:color="auto"/>
            <w:right w:val="none" w:sz="0" w:space="0" w:color="auto"/>
          </w:divBdr>
        </w:div>
        <w:div w:id="314533392">
          <w:marLeft w:val="480"/>
          <w:marRight w:val="0"/>
          <w:marTop w:val="0"/>
          <w:marBottom w:val="0"/>
          <w:divBdr>
            <w:top w:val="none" w:sz="0" w:space="0" w:color="auto"/>
            <w:left w:val="none" w:sz="0" w:space="0" w:color="auto"/>
            <w:bottom w:val="none" w:sz="0" w:space="0" w:color="auto"/>
            <w:right w:val="none" w:sz="0" w:space="0" w:color="auto"/>
          </w:divBdr>
        </w:div>
        <w:div w:id="1594127747">
          <w:marLeft w:val="480"/>
          <w:marRight w:val="0"/>
          <w:marTop w:val="0"/>
          <w:marBottom w:val="0"/>
          <w:divBdr>
            <w:top w:val="none" w:sz="0" w:space="0" w:color="auto"/>
            <w:left w:val="none" w:sz="0" w:space="0" w:color="auto"/>
            <w:bottom w:val="none" w:sz="0" w:space="0" w:color="auto"/>
            <w:right w:val="none" w:sz="0" w:space="0" w:color="auto"/>
          </w:divBdr>
        </w:div>
        <w:div w:id="1301686371">
          <w:marLeft w:val="480"/>
          <w:marRight w:val="0"/>
          <w:marTop w:val="0"/>
          <w:marBottom w:val="0"/>
          <w:divBdr>
            <w:top w:val="none" w:sz="0" w:space="0" w:color="auto"/>
            <w:left w:val="none" w:sz="0" w:space="0" w:color="auto"/>
            <w:bottom w:val="none" w:sz="0" w:space="0" w:color="auto"/>
            <w:right w:val="none" w:sz="0" w:space="0" w:color="auto"/>
          </w:divBdr>
        </w:div>
        <w:div w:id="1826237165">
          <w:marLeft w:val="480"/>
          <w:marRight w:val="0"/>
          <w:marTop w:val="0"/>
          <w:marBottom w:val="0"/>
          <w:divBdr>
            <w:top w:val="none" w:sz="0" w:space="0" w:color="auto"/>
            <w:left w:val="none" w:sz="0" w:space="0" w:color="auto"/>
            <w:bottom w:val="none" w:sz="0" w:space="0" w:color="auto"/>
            <w:right w:val="none" w:sz="0" w:space="0" w:color="auto"/>
          </w:divBdr>
        </w:div>
        <w:div w:id="1716004620">
          <w:marLeft w:val="480"/>
          <w:marRight w:val="0"/>
          <w:marTop w:val="0"/>
          <w:marBottom w:val="0"/>
          <w:divBdr>
            <w:top w:val="none" w:sz="0" w:space="0" w:color="auto"/>
            <w:left w:val="none" w:sz="0" w:space="0" w:color="auto"/>
            <w:bottom w:val="none" w:sz="0" w:space="0" w:color="auto"/>
            <w:right w:val="none" w:sz="0" w:space="0" w:color="auto"/>
          </w:divBdr>
        </w:div>
        <w:div w:id="327445751">
          <w:marLeft w:val="480"/>
          <w:marRight w:val="0"/>
          <w:marTop w:val="0"/>
          <w:marBottom w:val="0"/>
          <w:divBdr>
            <w:top w:val="none" w:sz="0" w:space="0" w:color="auto"/>
            <w:left w:val="none" w:sz="0" w:space="0" w:color="auto"/>
            <w:bottom w:val="none" w:sz="0" w:space="0" w:color="auto"/>
            <w:right w:val="none" w:sz="0" w:space="0" w:color="auto"/>
          </w:divBdr>
        </w:div>
        <w:div w:id="2046444867">
          <w:marLeft w:val="480"/>
          <w:marRight w:val="0"/>
          <w:marTop w:val="0"/>
          <w:marBottom w:val="0"/>
          <w:divBdr>
            <w:top w:val="none" w:sz="0" w:space="0" w:color="auto"/>
            <w:left w:val="none" w:sz="0" w:space="0" w:color="auto"/>
            <w:bottom w:val="none" w:sz="0" w:space="0" w:color="auto"/>
            <w:right w:val="none" w:sz="0" w:space="0" w:color="auto"/>
          </w:divBdr>
        </w:div>
        <w:div w:id="131605509">
          <w:marLeft w:val="480"/>
          <w:marRight w:val="0"/>
          <w:marTop w:val="0"/>
          <w:marBottom w:val="0"/>
          <w:divBdr>
            <w:top w:val="none" w:sz="0" w:space="0" w:color="auto"/>
            <w:left w:val="none" w:sz="0" w:space="0" w:color="auto"/>
            <w:bottom w:val="none" w:sz="0" w:space="0" w:color="auto"/>
            <w:right w:val="none" w:sz="0" w:space="0" w:color="auto"/>
          </w:divBdr>
        </w:div>
        <w:div w:id="818230350">
          <w:marLeft w:val="480"/>
          <w:marRight w:val="0"/>
          <w:marTop w:val="0"/>
          <w:marBottom w:val="0"/>
          <w:divBdr>
            <w:top w:val="none" w:sz="0" w:space="0" w:color="auto"/>
            <w:left w:val="none" w:sz="0" w:space="0" w:color="auto"/>
            <w:bottom w:val="none" w:sz="0" w:space="0" w:color="auto"/>
            <w:right w:val="none" w:sz="0" w:space="0" w:color="auto"/>
          </w:divBdr>
        </w:div>
        <w:div w:id="75909119">
          <w:marLeft w:val="480"/>
          <w:marRight w:val="0"/>
          <w:marTop w:val="0"/>
          <w:marBottom w:val="0"/>
          <w:divBdr>
            <w:top w:val="none" w:sz="0" w:space="0" w:color="auto"/>
            <w:left w:val="none" w:sz="0" w:space="0" w:color="auto"/>
            <w:bottom w:val="none" w:sz="0" w:space="0" w:color="auto"/>
            <w:right w:val="none" w:sz="0" w:space="0" w:color="auto"/>
          </w:divBdr>
        </w:div>
        <w:div w:id="20907600">
          <w:marLeft w:val="480"/>
          <w:marRight w:val="0"/>
          <w:marTop w:val="0"/>
          <w:marBottom w:val="0"/>
          <w:divBdr>
            <w:top w:val="none" w:sz="0" w:space="0" w:color="auto"/>
            <w:left w:val="none" w:sz="0" w:space="0" w:color="auto"/>
            <w:bottom w:val="none" w:sz="0" w:space="0" w:color="auto"/>
            <w:right w:val="none" w:sz="0" w:space="0" w:color="auto"/>
          </w:divBdr>
        </w:div>
        <w:div w:id="1605186756">
          <w:marLeft w:val="480"/>
          <w:marRight w:val="0"/>
          <w:marTop w:val="0"/>
          <w:marBottom w:val="0"/>
          <w:divBdr>
            <w:top w:val="none" w:sz="0" w:space="0" w:color="auto"/>
            <w:left w:val="none" w:sz="0" w:space="0" w:color="auto"/>
            <w:bottom w:val="none" w:sz="0" w:space="0" w:color="auto"/>
            <w:right w:val="none" w:sz="0" w:space="0" w:color="auto"/>
          </w:divBdr>
        </w:div>
        <w:div w:id="48722998">
          <w:marLeft w:val="480"/>
          <w:marRight w:val="0"/>
          <w:marTop w:val="0"/>
          <w:marBottom w:val="0"/>
          <w:divBdr>
            <w:top w:val="none" w:sz="0" w:space="0" w:color="auto"/>
            <w:left w:val="none" w:sz="0" w:space="0" w:color="auto"/>
            <w:bottom w:val="none" w:sz="0" w:space="0" w:color="auto"/>
            <w:right w:val="none" w:sz="0" w:space="0" w:color="auto"/>
          </w:divBdr>
        </w:div>
        <w:div w:id="1850756919">
          <w:marLeft w:val="480"/>
          <w:marRight w:val="0"/>
          <w:marTop w:val="0"/>
          <w:marBottom w:val="0"/>
          <w:divBdr>
            <w:top w:val="none" w:sz="0" w:space="0" w:color="auto"/>
            <w:left w:val="none" w:sz="0" w:space="0" w:color="auto"/>
            <w:bottom w:val="none" w:sz="0" w:space="0" w:color="auto"/>
            <w:right w:val="none" w:sz="0" w:space="0" w:color="auto"/>
          </w:divBdr>
        </w:div>
        <w:div w:id="29767381">
          <w:marLeft w:val="480"/>
          <w:marRight w:val="0"/>
          <w:marTop w:val="0"/>
          <w:marBottom w:val="0"/>
          <w:divBdr>
            <w:top w:val="none" w:sz="0" w:space="0" w:color="auto"/>
            <w:left w:val="none" w:sz="0" w:space="0" w:color="auto"/>
            <w:bottom w:val="none" w:sz="0" w:space="0" w:color="auto"/>
            <w:right w:val="none" w:sz="0" w:space="0" w:color="auto"/>
          </w:divBdr>
        </w:div>
        <w:div w:id="1957831796">
          <w:marLeft w:val="480"/>
          <w:marRight w:val="0"/>
          <w:marTop w:val="0"/>
          <w:marBottom w:val="0"/>
          <w:divBdr>
            <w:top w:val="none" w:sz="0" w:space="0" w:color="auto"/>
            <w:left w:val="none" w:sz="0" w:space="0" w:color="auto"/>
            <w:bottom w:val="none" w:sz="0" w:space="0" w:color="auto"/>
            <w:right w:val="none" w:sz="0" w:space="0" w:color="auto"/>
          </w:divBdr>
        </w:div>
        <w:div w:id="1021470121">
          <w:marLeft w:val="480"/>
          <w:marRight w:val="0"/>
          <w:marTop w:val="0"/>
          <w:marBottom w:val="0"/>
          <w:divBdr>
            <w:top w:val="none" w:sz="0" w:space="0" w:color="auto"/>
            <w:left w:val="none" w:sz="0" w:space="0" w:color="auto"/>
            <w:bottom w:val="none" w:sz="0" w:space="0" w:color="auto"/>
            <w:right w:val="none" w:sz="0" w:space="0" w:color="auto"/>
          </w:divBdr>
        </w:div>
        <w:div w:id="973952671">
          <w:marLeft w:val="480"/>
          <w:marRight w:val="0"/>
          <w:marTop w:val="0"/>
          <w:marBottom w:val="0"/>
          <w:divBdr>
            <w:top w:val="none" w:sz="0" w:space="0" w:color="auto"/>
            <w:left w:val="none" w:sz="0" w:space="0" w:color="auto"/>
            <w:bottom w:val="none" w:sz="0" w:space="0" w:color="auto"/>
            <w:right w:val="none" w:sz="0" w:space="0" w:color="auto"/>
          </w:divBdr>
        </w:div>
        <w:div w:id="67852786">
          <w:marLeft w:val="480"/>
          <w:marRight w:val="0"/>
          <w:marTop w:val="0"/>
          <w:marBottom w:val="0"/>
          <w:divBdr>
            <w:top w:val="none" w:sz="0" w:space="0" w:color="auto"/>
            <w:left w:val="none" w:sz="0" w:space="0" w:color="auto"/>
            <w:bottom w:val="none" w:sz="0" w:space="0" w:color="auto"/>
            <w:right w:val="none" w:sz="0" w:space="0" w:color="auto"/>
          </w:divBdr>
        </w:div>
        <w:div w:id="919020301">
          <w:marLeft w:val="480"/>
          <w:marRight w:val="0"/>
          <w:marTop w:val="0"/>
          <w:marBottom w:val="0"/>
          <w:divBdr>
            <w:top w:val="none" w:sz="0" w:space="0" w:color="auto"/>
            <w:left w:val="none" w:sz="0" w:space="0" w:color="auto"/>
            <w:bottom w:val="none" w:sz="0" w:space="0" w:color="auto"/>
            <w:right w:val="none" w:sz="0" w:space="0" w:color="auto"/>
          </w:divBdr>
        </w:div>
        <w:div w:id="712659791">
          <w:marLeft w:val="480"/>
          <w:marRight w:val="0"/>
          <w:marTop w:val="0"/>
          <w:marBottom w:val="0"/>
          <w:divBdr>
            <w:top w:val="none" w:sz="0" w:space="0" w:color="auto"/>
            <w:left w:val="none" w:sz="0" w:space="0" w:color="auto"/>
            <w:bottom w:val="none" w:sz="0" w:space="0" w:color="auto"/>
            <w:right w:val="none" w:sz="0" w:space="0" w:color="auto"/>
          </w:divBdr>
        </w:div>
        <w:div w:id="20327692">
          <w:marLeft w:val="480"/>
          <w:marRight w:val="0"/>
          <w:marTop w:val="0"/>
          <w:marBottom w:val="0"/>
          <w:divBdr>
            <w:top w:val="none" w:sz="0" w:space="0" w:color="auto"/>
            <w:left w:val="none" w:sz="0" w:space="0" w:color="auto"/>
            <w:bottom w:val="none" w:sz="0" w:space="0" w:color="auto"/>
            <w:right w:val="none" w:sz="0" w:space="0" w:color="auto"/>
          </w:divBdr>
        </w:div>
        <w:div w:id="589199687">
          <w:marLeft w:val="480"/>
          <w:marRight w:val="0"/>
          <w:marTop w:val="0"/>
          <w:marBottom w:val="0"/>
          <w:divBdr>
            <w:top w:val="none" w:sz="0" w:space="0" w:color="auto"/>
            <w:left w:val="none" w:sz="0" w:space="0" w:color="auto"/>
            <w:bottom w:val="none" w:sz="0" w:space="0" w:color="auto"/>
            <w:right w:val="none" w:sz="0" w:space="0" w:color="auto"/>
          </w:divBdr>
        </w:div>
        <w:div w:id="466780034">
          <w:marLeft w:val="480"/>
          <w:marRight w:val="0"/>
          <w:marTop w:val="0"/>
          <w:marBottom w:val="0"/>
          <w:divBdr>
            <w:top w:val="none" w:sz="0" w:space="0" w:color="auto"/>
            <w:left w:val="none" w:sz="0" w:space="0" w:color="auto"/>
            <w:bottom w:val="none" w:sz="0" w:space="0" w:color="auto"/>
            <w:right w:val="none" w:sz="0" w:space="0" w:color="auto"/>
          </w:divBdr>
        </w:div>
        <w:div w:id="959069267">
          <w:marLeft w:val="480"/>
          <w:marRight w:val="0"/>
          <w:marTop w:val="0"/>
          <w:marBottom w:val="0"/>
          <w:divBdr>
            <w:top w:val="none" w:sz="0" w:space="0" w:color="auto"/>
            <w:left w:val="none" w:sz="0" w:space="0" w:color="auto"/>
            <w:bottom w:val="none" w:sz="0" w:space="0" w:color="auto"/>
            <w:right w:val="none" w:sz="0" w:space="0" w:color="auto"/>
          </w:divBdr>
        </w:div>
        <w:div w:id="1495990874">
          <w:marLeft w:val="480"/>
          <w:marRight w:val="0"/>
          <w:marTop w:val="0"/>
          <w:marBottom w:val="0"/>
          <w:divBdr>
            <w:top w:val="none" w:sz="0" w:space="0" w:color="auto"/>
            <w:left w:val="none" w:sz="0" w:space="0" w:color="auto"/>
            <w:bottom w:val="none" w:sz="0" w:space="0" w:color="auto"/>
            <w:right w:val="none" w:sz="0" w:space="0" w:color="auto"/>
          </w:divBdr>
        </w:div>
        <w:div w:id="1798911046">
          <w:marLeft w:val="480"/>
          <w:marRight w:val="0"/>
          <w:marTop w:val="0"/>
          <w:marBottom w:val="0"/>
          <w:divBdr>
            <w:top w:val="none" w:sz="0" w:space="0" w:color="auto"/>
            <w:left w:val="none" w:sz="0" w:space="0" w:color="auto"/>
            <w:bottom w:val="none" w:sz="0" w:space="0" w:color="auto"/>
            <w:right w:val="none" w:sz="0" w:space="0" w:color="auto"/>
          </w:divBdr>
        </w:div>
        <w:div w:id="1953317777">
          <w:marLeft w:val="480"/>
          <w:marRight w:val="0"/>
          <w:marTop w:val="0"/>
          <w:marBottom w:val="0"/>
          <w:divBdr>
            <w:top w:val="none" w:sz="0" w:space="0" w:color="auto"/>
            <w:left w:val="none" w:sz="0" w:space="0" w:color="auto"/>
            <w:bottom w:val="none" w:sz="0" w:space="0" w:color="auto"/>
            <w:right w:val="none" w:sz="0" w:space="0" w:color="auto"/>
          </w:divBdr>
        </w:div>
        <w:div w:id="703944126">
          <w:marLeft w:val="480"/>
          <w:marRight w:val="0"/>
          <w:marTop w:val="0"/>
          <w:marBottom w:val="0"/>
          <w:divBdr>
            <w:top w:val="none" w:sz="0" w:space="0" w:color="auto"/>
            <w:left w:val="none" w:sz="0" w:space="0" w:color="auto"/>
            <w:bottom w:val="none" w:sz="0" w:space="0" w:color="auto"/>
            <w:right w:val="none" w:sz="0" w:space="0" w:color="auto"/>
          </w:divBdr>
        </w:div>
        <w:div w:id="1091004516">
          <w:marLeft w:val="480"/>
          <w:marRight w:val="0"/>
          <w:marTop w:val="0"/>
          <w:marBottom w:val="0"/>
          <w:divBdr>
            <w:top w:val="none" w:sz="0" w:space="0" w:color="auto"/>
            <w:left w:val="none" w:sz="0" w:space="0" w:color="auto"/>
            <w:bottom w:val="none" w:sz="0" w:space="0" w:color="auto"/>
            <w:right w:val="none" w:sz="0" w:space="0" w:color="auto"/>
          </w:divBdr>
        </w:div>
        <w:div w:id="172383198">
          <w:marLeft w:val="480"/>
          <w:marRight w:val="0"/>
          <w:marTop w:val="0"/>
          <w:marBottom w:val="0"/>
          <w:divBdr>
            <w:top w:val="none" w:sz="0" w:space="0" w:color="auto"/>
            <w:left w:val="none" w:sz="0" w:space="0" w:color="auto"/>
            <w:bottom w:val="none" w:sz="0" w:space="0" w:color="auto"/>
            <w:right w:val="none" w:sz="0" w:space="0" w:color="auto"/>
          </w:divBdr>
        </w:div>
        <w:div w:id="782771474">
          <w:marLeft w:val="480"/>
          <w:marRight w:val="0"/>
          <w:marTop w:val="0"/>
          <w:marBottom w:val="0"/>
          <w:divBdr>
            <w:top w:val="none" w:sz="0" w:space="0" w:color="auto"/>
            <w:left w:val="none" w:sz="0" w:space="0" w:color="auto"/>
            <w:bottom w:val="none" w:sz="0" w:space="0" w:color="auto"/>
            <w:right w:val="none" w:sz="0" w:space="0" w:color="auto"/>
          </w:divBdr>
        </w:div>
        <w:div w:id="1150943829">
          <w:marLeft w:val="480"/>
          <w:marRight w:val="0"/>
          <w:marTop w:val="0"/>
          <w:marBottom w:val="0"/>
          <w:divBdr>
            <w:top w:val="none" w:sz="0" w:space="0" w:color="auto"/>
            <w:left w:val="none" w:sz="0" w:space="0" w:color="auto"/>
            <w:bottom w:val="none" w:sz="0" w:space="0" w:color="auto"/>
            <w:right w:val="none" w:sz="0" w:space="0" w:color="auto"/>
          </w:divBdr>
        </w:div>
        <w:div w:id="1556504648">
          <w:marLeft w:val="480"/>
          <w:marRight w:val="0"/>
          <w:marTop w:val="0"/>
          <w:marBottom w:val="0"/>
          <w:divBdr>
            <w:top w:val="none" w:sz="0" w:space="0" w:color="auto"/>
            <w:left w:val="none" w:sz="0" w:space="0" w:color="auto"/>
            <w:bottom w:val="none" w:sz="0" w:space="0" w:color="auto"/>
            <w:right w:val="none" w:sz="0" w:space="0" w:color="auto"/>
          </w:divBdr>
        </w:div>
        <w:div w:id="69892050">
          <w:marLeft w:val="480"/>
          <w:marRight w:val="0"/>
          <w:marTop w:val="0"/>
          <w:marBottom w:val="0"/>
          <w:divBdr>
            <w:top w:val="none" w:sz="0" w:space="0" w:color="auto"/>
            <w:left w:val="none" w:sz="0" w:space="0" w:color="auto"/>
            <w:bottom w:val="none" w:sz="0" w:space="0" w:color="auto"/>
            <w:right w:val="none" w:sz="0" w:space="0" w:color="auto"/>
          </w:divBdr>
        </w:div>
        <w:div w:id="1911692870">
          <w:marLeft w:val="480"/>
          <w:marRight w:val="0"/>
          <w:marTop w:val="0"/>
          <w:marBottom w:val="0"/>
          <w:divBdr>
            <w:top w:val="none" w:sz="0" w:space="0" w:color="auto"/>
            <w:left w:val="none" w:sz="0" w:space="0" w:color="auto"/>
            <w:bottom w:val="none" w:sz="0" w:space="0" w:color="auto"/>
            <w:right w:val="none" w:sz="0" w:space="0" w:color="auto"/>
          </w:divBdr>
        </w:div>
        <w:div w:id="1084451659">
          <w:marLeft w:val="480"/>
          <w:marRight w:val="0"/>
          <w:marTop w:val="0"/>
          <w:marBottom w:val="0"/>
          <w:divBdr>
            <w:top w:val="none" w:sz="0" w:space="0" w:color="auto"/>
            <w:left w:val="none" w:sz="0" w:space="0" w:color="auto"/>
            <w:bottom w:val="none" w:sz="0" w:space="0" w:color="auto"/>
            <w:right w:val="none" w:sz="0" w:space="0" w:color="auto"/>
          </w:divBdr>
        </w:div>
        <w:div w:id="1695425699">
          <w:marLeft w:val="480"/>
          <w:marRight w:val="0"/>
          <w:marTop w:val="0"/>
          <w:marBottom w:val="0"/>
          <w:divBdr>
            <w:top w:val="none" w:sz="0" w:space="0" w:color="auto"/>
            <w:left w:val="none" w:sz="0" w:space="0" w:color="auto"/>
            <w:bottom w:val="none" w:sz="0" w:space="0" w:color="auto"/>
            <w:right w:val="none" w:sz="0" w:space="0" w:color="auto"/>
          </w:divBdr>
        </w:div>
        <w:div w:id="1844589389">
          <w:marLeft w:val="480"/>
          <w:marRight w:val="0"/>
          <w:marTop w:val="0"/>
          <w:marBottom w:val="0"/>
          <w:divBdr>
            <w:top w:val="none" w:sz="0" w:space="0" w:color="auto"/>
            <w:left w:val="none" w:sz="0" w:space="0" w:color="auto"/>
            <w:bottom w:val="none" w:sz="0" w:space="0" w:color="auto"/>
            <w:right w:val="none" w:sz="0" w:space="0" w:color="auto"/>
          </w:divBdr>
        </w:div>
        <w:div w:id="207425423">
          <w:marLeft w:val="480"/>
          <w:marRight w:val="0"/>
          <w:marTop w:val="0"/>
          <w:marBottom w:val="0"/>
          <w:divBdr>
            <w:top w:val="none" w:sz="0" w:space="0" w:color="auto"/>
            <w:left w:val="none" w:sz="0" w:space="0" w:color="auto"/>
            <w:bottom w:val="none" w:sz="0" w:space="0" w:color="auto"/>
            <w:right w:val="none" w:sz="0" w:space="0" w:color="auto"/>
          </w:divBdr>
        </w:div>
        <w:div w:id="758405446">
          <w:marLeft w:val="480"/>
          <w:marRight w:val="0"/>
          <w:marTop w:val="0"/>
          <w:marBottom w:val="0"/>
          <w:divBdr>
            <w:top w:val="none" w:sz="0" w:space="0" w:color="auto"/>
            <w:left w:val="none" w:sz="0" w:space="0" w:color="auto"/>
            <w:bottom w:val="none" w:sz="0" w:space="0" w:color="auto"/>
            <w:right w:val="none" w:sz="0" w:space="0" w:color="auto"/>
          </w:divBdr>
        </w:div>
        <w:div w:id="517736967">
          <w:marLeft w:val="480"/>
          <w:marRight w:val="0"/>
          <w:marTop w:val="0"/>
          <w:marBottom w:val="0"/>
          <w:divBdr>
            <w:top w:val="none" w:sz="0" w:space="0" w:color="auto"/>
            <w:left w:val="none" w:sz="0" w:space="0" w:color="auto"/>
            <w:bottom w:val="none" w:sz="0" w:space="0" w:color="auto"/>
            <w:right w:val="none" w:sz="0" w:space="0" w:color="auto"/>
          </w:divBdr>
        </w:div>
        <w:div w:id="1193811857">
          <w:marLeft w:val="480"/>
          <w:marRight w:val="0"/>
          <w:marTop w:val="0"/>
          <w:marBottom w:val="0"/>
          <w:divBdr>
            <w:top w:val="none" w:sz="0" w:space="0" w:color="auto"/>
            <w:left w:val="none" w:sz="0" w:space="0" w:color="auto"/>
            <w:bottom w:val="none" w:sz="0" w:space="0" w:color="auto"/>
            <w:right w:val="none" w:sz="0" w:space="0" w:color="auto"/>
          </w:divBdr>
        </w:div>
        <w:div w:id="779881268">
          <w:marLeft w:val="480"/>
          <w:marRight w:val="0"/>
          <w:marTop w:val="0"/>
          <w:marBottom w:val="0"/>
          <w:divBdr>
            <w:top w:val="none" w:sz="0" w:space="0" w:color="auto"/>
            <w:left w:val="none" w:sz="0" w:space="0" w:color="auto"/>
            <w:bottom w:val="none" w:sz="0" w:space="0" w:color="auto"/>
            <w:right w:val="none" w:sz="0" w:space="0" w:color="auto"/>
          </w:divBdr>
        </w:div>
        <w:div w:id="1891840849">
          <w:marLeft w:val="480"/>
          <w:marRight w:val="0"/>
          <w:marTop w:val="0"/>
          <w:marBottom w:val="0"/>
          <w:divBdr>
            <w:top w:val="none" w:sz="0" w:space="0" w:color="auto"/>
            <w:left w:val="none" w:sz="0" w:space="0" w:color="auto"/>
            <w:bottom w:val="none" w:sz="0" w:space="0" w:color="auto"/>
            <w:right w:val="none" w:sz="0" w:space="0" w:color="auto"/>
          </w:divBdr>
        </w:div>
        <w:div w:id="1711225784">
          <w:marLeft w:val="480"/>
          <w:marRight w:val="0"/>
          <w:marTop w:val="0"/>
          <w:marBottom w:val="0"/>
          <w:divBdr>
            <w:top w:val="none" w:sz="0" w:space="0" w:color="auto"/>
            <w:left w:val="none" w:sz="0" w:space="0" w:color="auto"/>
            <w:bottom w:val="none" w:sz="0" w:space="0" w:color="auto"/>
            <w:right w:val="none" w:sz="0" w:space="0" w:color="auto"/>
          </w:divBdr>
        </w:div>
        <w:div w:id="1080175714">
          <w:marLeft w:val="480"/>
          <w:marRight w:val="0"/>
          <w:marTop w:val="0"/>
          <w:marBottom w:val="0"/>
          <w:divBdr>
            <w:top w:val="none" w:sz="0" w:space="0" w:color="auto"/>
            <w:left w:val="none" w:sz="0" w:space="0" w:color="auto"/>
            <w:bottom w:val="none" w:sz="0" w:space="0" w:color="auto"/>
            <w:right w:val="none" w:sz="0" w:space="0" w:color="auto"/>
          </w:divBdr>
        </w:div>
        <w:div w:id="485056187">
          <w:marLeft w:val="480"/>
          <w:marRight w:val="0"/>
          <w:marTop w:val="0"/>
          <w:marBottom w:val="0"/>
          <w:divBdr>
            <w:top w:val="none" w:sz="0" w:space="0" w:color="auto"/>
            <w:left w:val="none" w:sz="0" w:space="0" w:color="auto"/>
            <w:bottom w:val="none" w:sz="0" w:space="0" w:color="auto"/>
            <w:right w:val="none" w:sz="0" w:space="0" w:color="auto"/>
          </w:divBdr>
        </w:div>
        <w:div w:id="1601373623">
          <w:marLeft w:val="480"/>
          <w:marRight w:val="0"/>
          <w:marTop w:val="0"/>
          <w:marBottom w:val="0"/>
          <w:divBdr>
            <w:top w:val="none" w:sz="0" w:space="0" w:color="auto"/>
            <w:left w:val="none" w:sz="0" w:space="0" w:color="auto"/>
            <w:bottom w:val="none" w:sz="0" w:space="0" w:color="auto"/>
            <w:right w:val="none" w:sz="0" w:space="0" w:color="auto"/>
          </w:divBdr>
        </w:div>
        <w:div w:id="2088381063">
          <w:marLeft w:val="480"/>
          <w:marRight w:val="0"/>
          <w:marTop w:val="0"/>
          <w:marBottom w:val="0"/>
          <w:divBdr>
            <w:top w:val="none" w:sz="0" w:space="0" w:color="auto"/>
            <w:left w:val="none" w:sz="0" w:space="0" w:color="auto"/>
            <w:bottom w:val="none" w:sz="0" w:space="0" w:color="auto"/>
            <w:right w:val="none" w:sz="0" w:space="0" w:color="auto"/>
          </w:divBdr>
        </w:div>
        <w:div w:id="1907688762">
          <w:marLeft w:val="480"/>
          <w:marRight w:val="0"/>
          <w:marTop w:val="0"/>
          <w:marBottom w:val="0"/>
          <w:divBdr>
            <w:top w:val="none" w:sz="0" w:space="0" w:color="auto"/>
            <w:left w:val="none" w:sz="0" w:space="0" w:color="auto"/>
            <w:bottom w:val="none" w:sz="0" w:space="0" w:color="auto"/>
            <w:right w:val="none" w:sz="0" w:space="0" w:color="auto"/>
          </w:divBdr>
        </w:div>
        <w:div w:id="227040135">
          <w:marLeft w:val="480"/>
          <w:marRight w:val="0"/>
          <w:marTop w:val="0"/>
          <w:marBottom w:val="0"/>
          <w:divBdr>
            <w:top w:val="none" w:sz="0" w:space="0" w:color="auto"/>
            <w:left w:val="none" w:sz="0" w:space="0" w:color="auto"/>
            <w:bottom w:val="none" w:sz="0" w:space="0" w:color="auto"/>
            <w:right w:val="none" w:sz="0" w:space="0" w:color="auto"/>
          </w:divBdr>
        </w:div>
        <w:div w:id="1830559010">
          <w:marLeft w:val="480"/>
          <w:marRight w:val="0"/>
          <w:marTop w:val="0"/>
          <w:marBottom w:val="0"/>
          <w:divBdr>
            <w:top w:val="none" w:sz="0" w:space="0" w:color="auto"/>
            <w:left w:val="none" w:sz="0" w:space="0" w:color="auto"/>
            <w:bottom w:val="none" w:sz="0" w:space="0" w:color="auto"/>
            <w:right w:val="none" w:sz="0" w:space="0" w:color="auto"/>
          </w:divBdr>
        </w:div>
        <w:div w:id="1370951820">
          <w:marLeft w:val="480"/>
          <w:marRight w:val="0"/>
          <w:marTop w:val="0"/>
          <w:marBottom w:val="0"/>
          <w:divBdr>
            <w:top w:val="none" w:sz="0" w:space="0" w:color="auto"/>
            <w:left w:val="none" w:sz="0" w:space="0" w:color="auto"/>
            <w:bottom w:val="none" w:sz="0" w:space="0" w:color="auto"/>
            <w:right w:val="none" w:sz="0" w:space="0" w:color="auto"/>
          </w:divBdr>
        </w:div>
      </w:divsChild>
    </w:div>
    <w:div w:id="1326010888">
      <w:bodyDiv w:val="1"/>
      <w:marLeft w:val="0"/>
      <w:marRight w:val="0"/>
      <w:marTop w:val="0"/>
      <w:marBottom w:val="0"/>
      <w:divBdr>
        <w:top w:val="none" w:sz="0" w:space="0" w:color="auto"/>
        <w:left w:val="none" w:sz="0" w:space="0" w:color="auto"/>
        <w:bottom w:val="none" w:sz="0" w:space="0" w:color="auto"/>
        <w:right w:val="none" w:sz="0" w:space="0" w:color="auto"/>
      </w:divBdr>
    </w:div>
    <w:div w:id="1351686776">
      <w:bodyDiv w:val="1"/>
      <w:marLeft w:val="0"/>
      <w:marRight w:val="0"/>
      <w:marTop w:val="0"/>
      <w:marBottom w:val="0"/>
      <w:divBdr>
        <w:top w:val="none" w:sz="0" w:space="0" w:color="auto"/>
        <w:left w:val="none" w:sz="0" w:space="0" w:color="auto"/>
        <w:bottom w:val="none" w:sz="0" w:space="0" w:color="auto"/>
        <w:right w:val="none" w:sz="0" w:space="0" w:color="auto"/>
      </w:divBdr>
    </w:div>
    <w:div w:id="1360930049">
      <w:bodyDiv w:val="1"/>
      <w:marLeft w:val="0"/>
      <w:marRight w:val="0"/>
      <w:marTop w:val="0"/>
      <w:marBottom w:val="0"/>
      <w:divBdr>
        <w:top w:val="none" w:sz="0" w:space="0" w:color="auto"/>
        <w:left w:val="none" w:sz="0" w:space="0" w:color="auto"/>
        <w:bottom w:val="none" w:sz="0" w:space="0" w:color="auto"/>
        <w:right w:val="none" w:sz="0" w:space="0" w:color="auto"/>
      </w:divBdr>
    </w:div>
    <w:div w:id="1364670533">
      <w:bodyDiv w:val="1"/>
      <w:marLeft w:val="0"/>
      <w:marRight w:val="0"/>
      <w:marTop w:val="0"/>
      <w:marBottom w:val="0"/>
      <w:divBdr>
        <w:top w:val="none" w:sz="0" w:space="0" w:color="auto"/>
        <w:left w:val="none" w:sz="0" w:space="0" w:color="auto"/>
        <w:bottom w:val="none" w:sz="0" w:space="0" w:color="auto"/>
        <w:right w:val="none" w:sz="0" w:space="0" w:color="auto"/>
      </w:divBdr>
    </w:div>
    <w:div w:id="1381898409">
      <w:bodyDiv w:val="1"/>
      <w:marLeft w:val="0"/>
      <w:marRight w:val="0"/>
      <w:marTop w:val="0"/>
      <w:marBottom w:val="0"/>
      <w:divBdr>
        <w:top w:val="none" w:sz="0" w:space="0" w:color="auto"/>
        <w:left w:val="none" w:sz="0" w:space="0" w:color="auto"/>
        <w:bottom w:val="none" w:sz="0" w:space="0" w:color="auto"/>
        <w:right w:val="none" w:sz="0" w:space="0" w:color="auto"/>
      </w:divBdr>
    </w:div>
    <w:div w:id="1392076212">
      <w:bodyDiv w:val="1"/>
      <w:marLeft w:val="0"/>
      <w:marRight w:val="0"/>
      <w:marTop w:val="0"/>
      <w:marBottom w:val="0"/>
      <w:divBdr>
        <w:top w:val="none" w:sz="0" w:space="0" w:color="auto"/>
        <w:left w:val="none" w:sz="0" w:space="0" w:color="auto"/>
        <w:bottom w:val="none" w:sz="0" w:space="0" w:color="auto"/>
        <w:right w:val="none" w:sz="0" w:space="0" w:color="auto"/>
      </w:divBdr>
      <w:divsChild>
        <w:div w:id="1072115499">
          <w:marLeft w:val="480"/>
          <w:marRight w:val="0"/>
          <w:marTop w:val="0"/>
          <w:marBottom w:val="0"/>
          <w:divBdr>
            <w:top w:val="none" w:sz="0" w:space="0" w:color="auto"/>
            <w:left w:val="none" w:sz="0" w:space="0" w:color="auto"/>
            <w:bottom w:val="none" w:sz="0" w:space="0" w:color="auto"/>
            <w:right w:val="none" w:sz="0" w:space="0" w:color="auto"/>
          </w:divBdr>
        </w:div>
        <w:div w:id="110560268">
          <w:marLeft w:val="480"/>
          <w:marRight w:val="0"/>
          <w:marTop w:val="0"/>
          <w:marBottom w:val="0"/>
          <w:divBdr>
            <w:top w:val="none" w:sz="0" w:space="0" w:color="auto"/>
            <w:left w:val="none" w:sz="0" w:space="0" w:color="auto"/>
            <w:bottom w:val="none" w:sz="0" w:space="0" w:color="auto"/>
            <w:right w:val="none" w:sz="0" w:space="0" w:color="auto"/>
          </w:divBdr>
        </w:div>
        <w:div w:id="116532000">
          <w:marLeft w:val="480"/>
          <w:marRight w:val="0"/>
          <w:marTop w:val="0"/>
          <w:marBottom w:val="0"/>
          <w:divBdr>
            <w:top w:val="none" w:sz="0" w:space="0" w:color="auto"/>
            <w:left w:val="none" w:sz="0" w:space="0" w:color="auto"/>
            <w:bottom w:val="none" w:sz="0" w:space="0" w:color="auto"/>
            <w:right w:val="none" w:sz="0" w:space="0" w:color="auto"/>
          </w:divBdr>
        </w:div>
        <w:div w:id="706872360">
          <w:marLeft w:val="480"/>
          <w:marRight w:val="0"/>
          <w:marTop w:val="0"/>
          <w:marBottom w:val="0"/>
          <w:divBdr>
            <w:top w:val="none" w:sz="0" w:space="0" w:color="auto"/>
            <w:left w:val="none" w:sz="0" w:space="0" w:color="auto"/>
            <w:bottom w:val="none" w:sz="0" w:space="0" w:color="auto"/>
            <w:right w:val="none" w:sz="0" w:space="0" w:color="auto"/>
          </w:divBdr>
        </w:div>
        <w:div w:id="751587804">
          <w:marLeft w:val="480"/>
          <w:marRight w:val="0"/>
          <w:marTop w:val="0"/>
          <w:marBottom w:val="0"/>
          <w:divBdr>
            <w:top w:val="none" w:sz="0" w:space="0" w:color="auto"/>
            <w:left w:val="none" w:sz="0" w:space="0" w:color="auto"/>
            <w:bottom w:val="none" w:sz="0" w:space="0" w:color="auto"/>
            <w:right w:val="none" w:sz="0" w:space="0" w:color="auto"/>
          </w:divBdr>
        </w:div>
        <w:div w:id="2096704498">
          <w:marLeft w:val="480"/>
          <w:marRight w:val="0"/>
          <w:marTop w:val="0"/>
          <w:marBottom w:val="0"/>
          <w:divBdr>
            <w:top w:val="none" w:sz="0" w:space="0" w:color="auto"/>
            <w:left w:val="none" w:sz="0" w:space="0" w:color="auto"/>
            <w:bottom w:val="none" w:sz="0" w:space="0" w:color="auto"/>
            <w:right w:val="none" w:sz="0" w:space="0" w:color="auto"/>
          </w:divBdr>
        </w:div>
        <w:div w:id="62411449">
          <w:marLeft w:val="480"/>
          <w:marRight w:val="0"/>
          <w:marTop w:val="0"/>
          <w:marBottom w:val="0"/>
          <w:divBdr>
            <w:top w:val="none" w:sz="0" w:space="0" w:color="auto"/>
            <w:left w:val="none" w:sz="0" w:space="0" w:color="auto"/>
            <w:bottom w:val="none" w:sz="0" w:space="0" w:color="auto"/>
            <w:right w:val="none" w:sz="0" w:space="0" w:color="auto"/>
          </w:divBdr>
        </w:div>
        <w:div w:id="546988605">
          <w:marLeft w:val="480"/>
          <w:marRight w:val="0"/>
          <w:marTop w:val="0"/>
          <w:marBottom w:val="0"/>
          <w:divBdr>
            <w:top w:val="none" w:sz="0" w:space="0" w:color="auto"/>
            <w:left w:val="none" w:sz="0" w:space="0" w:color="auto"/>
            <w:bottom w:val="none" w:sz="0" w:space="0" w:color="auto"/>
            <w:right w:val="none" w:sz="0" w:space="0" w:color="auto"/>
          </w:divBdr>
        </w:div>
        <w:div w:id="1612860885">
          <w:marLeft w:val="480"/>
          <w:marRight w:val="0"/>
          <w:marTop w:val="0"/>
          <w:marBottom w:val="0"/>
          <w:divBdr>
            <w:top w:val="none" w:sz="0" w:space="0" w:color="auto"/>
            <w:left w:val="none" w:sz="0" w:space="0" w:color="auto"/>
            <w:bottom w:val="none" w:sz="0" w:space="0" w:color="auto"/>
            <w:right w:val="none" w:sz="0" w:space="0" w:color="auto"/>
          </w:divBdr>
        </w:div>
        <w:div w:id="1728188161">
          <w:marLeft w:val="480"/>
          <w:marRight w:val="0"/>
          <w:marTop w:val="0"/>
          <w:marBottom w:val="0"/>
          <w:divBdr>
            <w:top w:val="none" w:sz="0" w:space="0" w:color="auto"/>
            <w:left w:val="none" w:sz="0" w:space="0" w:color="auto"/>
            <w:bottom w:val="none" w:sz="0" w:space="0" w:color="auto"/>
            <w:right w:val="none" w:sz="0" w:space="0" w:color="auto"/>
          </w:divBdr>
        </w:div>
        <w:div w:id="1265847355">
          <w:marLeft w:val="480"/>
          <w:marRight w:val="0"/>
          <w:marTop w:val="0"/>
          <w:marBottom w:val="0"/>
          <w:divBdr>
            <w:top w:val="none" w:sz="0" w:space="0" w:color="auto"/>
            <w:left w:val="none" w:sz="0" w:space="0" w:color="auto"/>
            <w:bottom w:val="none" w:sz="0" w:space="0" w:color="auto"/>
            <w:right w:val="none" w:sz="0" w:space="0" w:color="auto"/>
          </w:divBdr>
        </w:div>
        <w:div w:id="1447845138">
          <w:marLeft w:val="480"/>
          <w:marRight w:val="0"/>
          <w:marTop w:val="0"/>
          <w:marBottom w:val="0"/>
          <w:divBdr>
            <w:top w:val="none" w:sz="0" w:space="0" w:color="auto"/>
            <w:left w:val="none" w:sz="0" w:space="0" w:color="auto"/>
            <w:bottom w:val="none" w:sz="0" w:space="0" w:color="auto"/>
            <w:right w:val="none" w:sz="0" w:space="0" w:color="auto"/>
          </w:divBdr>
        </w:div>
        <w:div w:id="1504858235">
          <w:marLeft w:val="480"/>
          <w:marRight w:val="0"/>
          <w:marTop w:val="0"/>
          <w:marBottom w:val="0"/>
          <w:divBdr>
            <w:top w:val="none" w:sz="0" w:space="0" w:color="auto"/>
            <w:left w:val="none" w:sz="0" w:space="0" w:color="auto"/>
            <w:bottom w:val="none" w:sz="0" w:space="0" w:color="auto"/>
            <w:right w:val="none" w:sz="0" w:space="0" w:color="auto"/>
          </w:divBdr>
        </w:div>
        <w:div w:id="1160929638">
          <w:marLeft w:val="480"/>
          <w:marRight w:val="0"/>
          <w:marTop w:val="0"/>
          <w:marBottom w:val="0"/>
          <w:divBdr>
            <w:top w:val="none" w:sz="0" w:space="0" w:color="auto"/>
            <w:left w:val="none" w:sz="0" w:space="0" w:color="auto"/>
            <w:bottom w:val="none" w:sz="0" w:space="0" w:color="auto"/>
            <w:right w:val="none" w:sz="0" w:space="0" w:color="auto"/>
          </w:divBdr>
        </w:div>
        <w:div w:id="2121603577">
          <w:marLeft w:val="480"/>
          <w:marRight w:val="0"/>
          <w:marTop w:val="0"/>
          <w:marBottom w:val="0"/>
          <w:divBdr>
            <w:top w:val="none" w:sz="0" w:space="0" w:color="auto"/>
            <w:left w:val="none" w:sz="0" w:space="0" w:color="auto"/>
            <w:bottom w:val="none" w:sz="0" w:space="0" w:color="auto"/>
            <w:right w:val="none" w:sz="0" w:space="0" w:color="auto"/>
          </w:divBdr>
        </w:div>
        <w:div w:id="19745067">
          <w:marLeft w:val="480"/>
          <w:marRight w:val="0"/>
          <w:marTop w:val="0"/>
          <w:marBottom w:val="0"/>
          <w:divBdr>
            <w:top w:val="none" w:sz="0" w:space="0" w:color="auto"/>
            <w:left w:val="none" w:sz="0" w:space="0" w:color="auto"/>
            <w:bottom w:val="none" w:sz="0" w:space="0" w:color="auto"/>
            <w:right w:val="none" w:sz="0" w:space="0" w:color="auto"/>
          </w:divBdr>
        </w:div>
        <w:div w:id="1390957445">
          <w:marLeft w:val="480"/>
          <w:marRight w:val="0"/>
          <w:marTop w:val="0"/>
          <w:marBottom w:val="0"/>
          <w:divBdr>
            <w:top w:val="none" w:sz="0" w:space="0" w:color="auto"/>
            <w:left w:val="none" w:sz="0" w:space="0" w:color="auto"/>
            <w:bottom w:val="none" w:sz="0" w:space="0" w:color="auto"/>
            <w:right w:val="none" w:sz="0" w:space="0" w:color="auto"/>
          </w:divBdr>
        </w:div>
        <w:div w:id="1920676435">
          <w:marLeft w:val="480"/>
          <w:marRight w:val="0"/>
          <w:marTop w:val="0"/>
          <w:marBottom w:val="0"/>
          <w:divBdr>
            <w:top w:val="none" w:sz="0" w:space="0" w:color="auto"/>
            <w:left w:val="none" w:sz="0" w:space="0" w:color="auto"/>
            <w:bottom w:val="none" w:sz="0" w:space="0" w:color="auto"/>
            <w:right w:val="none" w:sz="0" w:space="0" w:color="auto"/>
          </w:divBdr>
        </w:div>
        <w:div w:id="1418091854">
          <w:marLeft w:val="480"/>
          <w:marRight w:val="0"/>
          <w:marTop w:val="0"/>
          <w:marBottom w:val="0"/>
          <w:divBdr>
            <w:top w:val="none" w:sz="0" w:space="0" w:color="auto"/>
            <w:left w:val="none" w:sz="0" w:space="0" w:color="auto"/>
            <w:bottom w:val="none" w:sz="0" w:space="0" w:color="auto"/>
            <w:right w:val="none" w:sz="0" w:space="0" w:color="auto"/>
          </w:divBdr>
        </w:div>
        <w:div w:id="252323613">
          <w:marLeft w:val="480"/>
          <w:marRight w:val="0"/>
          <w:marTop w:val="0"/>
          <w:marBottom w:val="0"/>
          <w:divBdr>
            <w:top w:val="none" w:sz="0" w:space="0" w:color="auto"/>
            <w:left w:val="none" w:sz="0" w:space="0" w:color="auto"/>
            <w:bottom w:val="none" w:sz="0" w:space="0" w:color="auto"/>
            <w:right w:val="none" w:sz="0" w:space="0" w:color="auto"/>
          </w:divBdr>
        </w:div>
        <w:div w:id="1939213367">
          <w:marLeft w:val="480"/>
          <w:marRight w:val="0"/>
          <w:marTop w:val="0"/>
          <w:marBottom w:val="0"/>
          <w:divBdr>
            <w:top w:val="none" w:sz="0" w:space="0" w:color="auto"/>
            <w:left w:val="none" w:sz="0" w:space="0" w:color="auto"/>
            <w:bottom w:val="none" w:sz="0" w:space="0" w:color="auto"/>
            <w:right w:val="none" w:sz="0" w:space="0" w:color="auto"/>
          </w:divBdr>
        </w:div>
        <w:div w:id="1970894749">
          <w:marLeft w:val="480"/>
          <w:marRight w:val="0"/>
          <w:marTop w:val="0"/>
          <w:marBottom w:val="0"/>
          <w:divBdr>
            <w:top w:val="none" w:sz="0" w:space="0" w:color="auto"/>
            <w:left w:val="none" w:sz="0" w:space="0" w:color="auto"/>
            <w:bottom w:val="none" w:sz="0" w:space="0" w:color="auto"/>
            <w:right w:val="none" w:sz="0" w:space="0" w:color="auto"/>
          </w:divBdr>
        </w:div>
        <w:div w:id="851379867">
          <w:marLeft w:val="480"/>
          <w:marRight w:val="0"/>
          <w:marTop w:val="0"/>
          <w:marBottom w:val="0"/>
          <w:divBdr>
            <w:top w:val="none" w:sz="0" w:space="0" w:color="auto"/>
            <w:left w:val="none" w:sz="0" w:space="0" w:color="auto"/>
            <w:bottom w:val="none" w:sz="0" w:space="0" w:color="auto"/>
            <w:right w:val="none" w:sz="0" w:space="0" w:color="auto"/>
          </w:divBdr>
        </w:div>
        <w:div w:id="1918860437">
          <w:marLeft w:val="480"/>
          <w:marRight w:val="0"/>
          <w:marTop w:val="0"/>
          <w:marBottom w:val="0"/>
          <w:divBdr>
            <w:top w:val="none" w:sz="0" w:space="0" w:color="auto"/>
            <w:left w:val="none" w:sz="0" w:space="0" w:color="auto"/>
            <w:bottom w:val="none" w:sz="0" w:space="0" w:color="auto"/>
            <w:right w:val="none" w:sz="0" w:space="0" w:color="auto"/>
          </w:divBdr>
        </w:div>
        <w:div w:id="1050493568">
          <w:marLeft w:val="480"/>
          <w:marRight w:val="0"/>
          <w:marTop w:val="0"/>
          <w:marBottom w:val="0"/>
          <w:divBdr>
            <w:top w:val="none" w:sz="0" w:space="0" w:color="auto"/>
            <w:left w:val="none" w:sz="0" w:space="0" w:color="auto"/>
            <w:bottom w:val="none" w:sz="0" w:space="0" w:color="auto"/>
            <w:right w:val="none" w:sz="0" w:space="0" w:color="auto"/>
          </w:divBdr>
        </w:div>
        <w:div w:id="308944093">
          <w:marLeft w:val="480"/>
          <w:marRight w:val="0"/>
          <w:marTop w:val="0"/>
          <w:marBottom w:val="0"/>
          <w:divBdr>
            <w:top w:val="none" w:sz="0" w:space="0" w:color="auto"/>
            <w:left w:val="none" w:sz="0" w:space="0" w:color="auto"/>
            <w:bottom w:val="none" w:sz="0" w:space="0" w:color="auto"/>
            <w:right w:val="none" w:sz="0" w:space="0" w:color="auto"/>
          </w:divBdr>
        </w:div>
        <w:div w:id="1801605401">
          <w:marLeft w:val="480"/>
          <w:marRight w:val="0"/>
          <w:marTop w:val="0"/>
          <w:marBottom w:val="0"/>
          <w:divBdr>
            <w:top w:val="none" w:sz="0" w:space="0" w:color="auto"/>
            <w:left w:val="none" w:sz="0" w:space="0" w:color="auto"/>
            <w:bottom w:val="none" w:sz="0" w:space="0" w:color="auto"/>
            <w:right w:val="none" w:sz="0" w:space="0" w:color="auto"/>
          </w:divBdr>
        </w:div>
        <w:div w:id="1251504466">
          <w:marLeft w:val="480"/>
          <w:marRight w:val="0"/>
          <w:marTop w:val="0"/>
          <w:marBottom w:val="0"/>
          <w:divBdr>
            <w:top w:val="none" w:sz="0" w:space="0" w:color="auto"/>
            <w:left w:val="none" w:sz="0" w:space="0" w:color="auto"/>
            <w:bottom w:val="none" w:sz="0" w:space="0" w:color="auto"/>
            <w:right w:val="none" w:sz="0" w:space="0" w:color="auto"/>
          </w:divBdr>
        </w:div>
        <w:div w:id="1838416666">
          <w:marLeft w:val="480"/>
          <w:marRight w:val="0"/>
          <w:marTop w:val="0"/>
          <w:marBottom w:val="0"/>
          <w:divBdr>
            <w:top w:val="none" w:sz="0" w:space="0" w:color="auto"/>
            <w:left w:val="none" w:sz="0" w:space="0" w:color="auto"/>
            <w:bottom w:val="none" w:sz="0" w:space="0" w:color="auto"/>
            <w:right w:val="none" w:sz="0" w:space="0" w:color="auto"/>
          </w:divBdr>
        </w:div>
        <w:div w:id="84424540">
          <w:marLeft w:val="480"/>
          <w:marRight w:val="0"/>
          <w:marTop w:val="0"/>
          <w:marBottom w:val="0"/>
          <w:divBdr>
            <w:top w:val="none" w:sz="0" w:space="0" w:color="auto"/>
            <w:left w:val="none" w:sz="0" w:space="0" w:color="auto"/>
            <w:bottom w:val="none" w:sz="0" w:space="0" w:color="auto"/>
            <w:right w:val="none" w:sz="0" w:space="0" w:color="auto"/>
          </w:divBdr>
        </w:div>
        <w:div w:id="1172571288">
          <w:marLeft w:val="480"/>
          <w:marRight w:val="0"/>
          <w:marTop w:val="0"/>
          <w:marBottom w:val="0"/>
          <w:divBdr>
            <w:top w:val="none" w:sz="0" w:space="0" w:color="auto"/>
            <w:left w:val="none" w:sz="0" w:space="0" w:color="auto"/>
            <w:bottom w:val="none" w:sz="0" w:space="0" w:color="auto"/>
            <w:right w:val="none" w:sz="0" w:space="0" w:color="auto"/>
          </w:divBdr>
        </w:div>
        <w:div w:id="430006488">
          <w:marLeft w:val="480"/>
          <w:marRight w:val="0"/>
          <w:marTop w:val="0"/>
          <w:marBottom w:val="0"/>
          <w:divBdr>
            <w:top w:val="none" w:sz="0" w:space="0" w:color="auto"/>
            <w:left w:val="none" w:sz="0" w:space="0" w:color="auto"/>
            <w:bottom w:val="none" w:sz="0" w:space="0" w:color="auto"/>
            <w:right w:val="none" w:sz="0" w:space="0" w:color="auto"/>
          </w:divBdr>
        </w:div>
        <w:div w:id="1863863785">
          <w:marLeft w:val="480"/>
          <w:marRight w:val="0"/>
          <w:marTop w:val="0"/>
          <w:marBottom w:val="0"/>
          <w:divBdr>
            <w:top w:val="none" w:sz="0" w:space="0" w:color="auto"/>
            <w:left w:val="none" w:sz="0" w:space="0" w:color="auto"/>
            <w:bottom w:val="none" w:sz="0" w:space="0" w:color="auto"/>
            <w:right w:val="none" w:sz="0" w:space="0" w:color="auto"/>
          </w:divBdr>
        </w:div>
        <w:div w:id="1228145750">
          <w:marLeft w:val="480"/>
          <w:marRight w:val="0"/>
          <w:marTop w:val="0"/>
          <w:marBottom w:val="0"/>
          <w:divBdr>
            <w:top w:val="none" w:sz="0" w:space="0" w:color="auto"/>
            <w:left w:val="none" w:sz="0" w:space="0" w:color="auto"/>
            <w:bottom w:val="none" w:sz="0" w:space="0" w:color="auto"/>
            <w:right w:val="none" w:sz="0" w:space="0" w:color="auto"/>
          </w:divBdr>
        </w:div>
        <w:div w:id="1285311673">
          <w:marLeft w:val="480"/>
          <w:marRight w:val="0"/>
          <w:marTop w:val="0"/>
          <w:marBottom w:val="0"/>
          <w:divBdr>
            <w:top w:val="none" w:sz="0" w:space="0" w:color="auto"/>
            <w:left w:val="none" w:sz="0" w:space="0" w:color="auto"/>
            <w:bottom w:val="none" w:sz="0" w:space="0" w:color="auto"/>
            <w:right w:val="none" w:sz="0" w:space="0" w:color="auto"/>
          </w:divBdr>
        </w:div>
        <w:div w:id="899285541">
          <w:marLeft w:val="480"/>
          <w:marRight w:val="0"/>
          <w:marTop w:val="0"/>
          <w:marBottom w:val="0"/>
          <w:divBdr>
            <w:top w:val="none" w:sz="0" w:space="0" w:color="auto"/>
            <w:left w:val="none" w:sz="0" w:space="0" w:color="auto"/>
            <w:bottom w:val="none" w:sz="0" w:space="0" w:color="auto"/>
            <w:right w:val="none" w:sz="0" w:space="0" w:color="auto"/>
          </w:divBdr>
        </w:div>
        <w:div w:id="996417579">
          <w:marLeft w:val="480"/>
          <w:marRight w:val="0"/>
          <w:marTop w:val="0"/>
          <w:marBottom w:val="0"/>
          <w:divBdr>
            <w:top w:val="none" w:sz="0" w:space="0" w:color="auto"/>
            <w:left w:val="none" w:sz="0" w:space="0" w:color="auto"/>
            <w:bottom w:val="none" w:sz="0" w:space="0" w:color="auto"/>
            <w:right w:val="none" w:sz="0" w:space="0" w:color="auto"/>
          </w:divBdr>
        </w:div>
        <w:div w:id="82379549">
          <w:marLeft w:val="480"/>
          <w:marRight w:val="0"/>
          <w:marTop w:val="0"/>
          <w:marBottom w:val="0"/>
          <w:divBdr>
            <w:top w:val="none" w:sz="0" w:space="0" w:color="auto"/>
            <w:left w:val="none" w:sz="0" w:space="0" w:color="auto"/>
            <w:bottom w:val="none" w:sz="0" w:space="0" w:color="auto"/>
            <w:right w:val="none" w:sz="0" w:space="0" w:color="auto"/>
          </w:divBdr>
        </w:div>
        <w:div w:id="890653344">
          <w:marLeft w:val="480"/>
          <w:marRight w:val="0"/>
          <w:marTop w:val="0"/>
          <w:marBottom w:val="0"/>
          <w:divBdr>
            <w:top w:val="none" w:sz="0" w:space="0" w:color="auto"/>
            <w:left w:val="none" w:sz="0" w:space="0" w:color="auto"/>
            <w:bottom w:val="none" w:sz="0" w:space="0" w:color="auto"/>
            <w:right w:val="none" w:sz="0" w:space="0" w:color="auto"/>
          </w:divBdr>
        </w:div>
        <w:div w:id="1441609665">
          <w:marLeft w:val="480"/>
          <w:marRight w:val="0"/>
          <w:marTop w:val="0"/>
          <w:marBottom w:val="0"/>
          <w:divBdr>
            <w:top w:val="none" w:sz="0" w:space="0" w:color="auto"/>
            <w:left w:val="none" w:sz="0" w:space="0" w:color="auto"/>
            <w:bottom w:val="none" w:sz="0" w:space="0" w:color="auto"/>
            <w:right w:val="none" w:sz="0" w:space="0" w:color="auto"/>
          </w:divBdr>
        </w:div>
        <w:div w:id="116031322">
          <w:marLeft w:val="480"/>
          <w:marRight w:val="0"/>
          <w:marTop w:val="0"/>
          <w:marBottom w:val="0"/>
          <w:divBdr>
            <w:top w:val="none" w:sz="0" w:space="0" w:color="auto"/>
            <w:left w:val="none" w:sz="0" w:space="0" w:color="auto"/>
            <w:bottom w:val="none" w:sz="0" w:space="0" w:color="auto"/>
            <w:right w:val="none" w:sz="0" w:space="0" w:color="auto"/>
          </w:divBdr>
        </w:div>
        <w:div w:id="985207097">
          <w:marLeft w:val="480"/>
          <w:marRight w:val="0"/>
          <w:marTop w:val="0"/>
          <w:marBottom w:val="0"/>
          <w:divBdr>
            <w:top w:val="none" w:sz="0" w:space="0" w:color="auto"/>
            <w:left w:val="none" w:sz="0" w:space="0" w:color="auto"/>
            <w:bottom w:val="none" w:sz="0" w:space="0" w:color="auto"/>
            <w:right w:val="none" w:sz="0" w:space="0" w:color="auto"/>
          </w:divBdr>
        </w:div>
        <w:div w:id="1517384440">
          <w:marLeft w:val="480"/>
          <w:marRight w:val="0"/>
          <w:marTop w:val="0"/>
          <w:marBottom w:val="0"/>
          <w:divBdr>
            <w:top w:val="none" w:sz="0" w:space="0" w:color="auto"/>
            <w:left w:val="none" w:sz="0" w:space="0" w:color="auto"/>
            <w:bottom w:val="none" w:sz="0" w:space="0" w:color="auto"/>
            <w:right w:val="none" w:sz="0" w:space="0" w:color="auto"/>
          </w:divBdr>
        </w:div>
        <w:div w:id="146097587">
          <w:marLeft w:val="480"/>
          <w:marRight w:val="0"/>
          <w:marTop w:val="0"/>
          <w:marBottom w:val="0"/>
          <w:divBdr>
            <w:top w:val="none" w:sz="0" w:space="0" w:color="auto"/>
            <w:left w:val="none" w:sz="0" w:space="0" w:color="auto"/>
            <w:bottom w:val="none" w:sz="0" w:space="0" w:color="auto"/>
            <w:right w:val="none" w:sz="0" w:space="0" w:color="auto"/>
          </w:divBdr>
        </w:div>
        <w:div w:id="1959674688">
          <w:marLeft w:val="480"/>
          <w:marRight w:val="0"/>
          <w:marTop w:val="0"/>
          <w:marBottom w:val="0"/>
          <w:divBdr>
            <w:top w:val="none" w:sz="0" w:space="0" w:color="auto"/>
            <w:left w:val="none" w:sz="0" w:space="0" w:color="auto"/>
            <w:bottom w:val="none" w:sz="0" w:space="0" w:color="auto"/>
            <w:right w:val="none" w:sz="0" w:space="0" w:color="auto"/>
          </w:divBdr>
        </w:div>
        <w:div w:id="1798335644">
          <w:marLeft w:val="480"/>
          <w:marRight w:val="0"/>
          <w:marTop w:val="0"/>
          <w:marBottom w:val="0"/>
          <w:divBdr>
            <w:top w:val="none" w:sz="0" w:space="0" w:color="auto"/>
            <w:left w:val="none" w:sz="0" w:space="0" w:color="auto"/>
            <w:bottom w:val="none" w:sz="0" w:space="0" w:color="auto"/>
            <w:right w:val="none" w:sz="0" w:space="0" w:color="auto"/>
          </w:divBdr>
        </w:div>
        <w:div w:id="869608475">
          <w:marLeft w:val="480"/>
          <w:marRight w:val="0"/>
          <w:marTop w:val="0"/>
          <w:marBottom w:val="0"/>
          <w:divBdr>
            <w:top w:val="none" w:sz="0" w:space="0" w:color="auto"/>
            <w:left w:val="none" w:sz="0" w:space="0" w:color="auto"/>
            <w:bottom w:val="none" w:sz="0" w:space="0" w:color="auto"/>
            <w:right w:val="none" w:sz="0" w:space="0" w:color="auto"/>
          </w:divBdr>
        </w:div>
        <w:div w:id="1351951702">
          <w:marLeft w:val="480"/>
          <w:marRight w:val="0"/>
          <w:marTop w:val="0"/>
          <w:marBottom w:val="0"/>
          <w:divBdr>
            <w:top w:val="none" w:sz="0" w:space="0" w:color="auto"/>
            <w:left w:val="none" w:sz="0" w:space="0" w:color="auto"/>
            <w:bottom w:val="none" w:sz="0" w:space="0" w:color="auto"/>
            <w:right w:val="none" w:sz="0" w:space="0" w:color="auto"/>
          </w:divBdr>
        </w:div>
        <w:div w:id="719286213">
          <w:marLeft w:val="480"/>
          <w:marRight w:val="0"/>
          <w:marTop w:val="0"/>
          <w:marBottom w:val="0"/>
          <w:divBdr>
            <w:top w:val="none" w:sz="0" w:space="0" w:color="auto"/>
            <w:left w:val="none" w:sz="0" w:space="0" w:color="auto"/>
            <w:bottom w:val="none" w:sz="0" w:space="0" w:color="auto"/>
            <w:right w:val="none" w:sz="0" w:space="0" w:color="auto"/>
          </w:divBdr>
        </w:div>
        <w:div w:id="363793489">
          <w:marLeft w:val="480"/>
          <w:marRight w:val="0"/>
          <w:marTop w:val="0"/>
          <w:marBottom w:val="0"/>
          <w:divBdr>
            <w:top w:val="none" w:sz="0" w:space="0" w:color="auto"/>
            <w:left w:val="none" w:sz="0" w:space="0" w:color="auto"/>
            <w:bottom w:val="none" w:sz="0" w:space="0" w:color="auto"/>
            <w:right w:val="none" w:sz="0" w:space="0" w:color="auto"/>
          </w:divBdr>
        </w:div>
        <w:div w:id="324363528">
          <w:marLeft w:val="480"/>
          <w:marRight w:val="0"/>
          <w:marTop w:val="0"/>
          <w:marBottom w:val="0"/>
          <w:divBdr>
            <w:top w:val="none" w:sz="0" w:space="0" w:color="auto"/>
            <w:left w:val="none" w:sz="0" w:space="0" w:color="auto"/>
            <w:bottom w:val="none" w:sz="0" w:space="0" w:color="auto"/>
            <w:right w:val="none" w:sz="0" w:space="0" w:color="auto"/>
          </w:divBdr>
        </w:div>
        <w:div w:id="445582103">
          <w:marLeft w:val="480"/>
          <w:marRight w:val="0"/>
          <w:marTop w:val="0"/>
          <w:marBottom w:val="0"/>
          <w:divBdr>
            <w:top w:val="none" w:sz="0" w:space="0" w:color="auto"/>
            <w:left w:val="none" w:sz="0" w:space="0" w:color="auto"/>
            <w:bottom w:val="none" w:sz="0" w:space="0" w:color="auto"/>
            <w:right w:val="none" w:sz="0" w:space="0" w:color="auto"/>
          </w:divBdr>
        </w:div>
        <w:div w:id="493254584">
          <w:marLeft w:val="480"/>
          <w:marRight w:val="0"/>
          <w:marTop w:val="0"/>
          <w:marBottom w:val="0"/>
          <w:divBdr>
            <w:top w:val="none" w:sz="0" w:space="0" w:color="auto"/>
            <w:left w:val="none" w:sz="0" w:space="0" w:color="auto"/>
            <w:bottom w:val="none" w:sz="0" w:space="0" w:color="auto"/>
            <w:right w:val="none" w:sz="0" w:space="0" w:color="auto"/>
          </w:divBdr>
          <w:divsChild>
            <w:div w:id="1124736128">
              <w:marLeft w:val="0"/>
              <w:marRight w:val="0"/>
              <w:marTop w:val="0"/>
              <w:marBottom w:val="0"/>
              <w:divBdr>
                <w:top w:val="none" w:sz="0" w:space="0" w:color="auto"/>
                <w:left w:val="none" w:sz="0" w:space="0" w:color="auto"/>
                <w:bottom w:val="none" w:sz="0" w:space="0" w:color="auto"/>
                <w:right w:val="none" w:sz="0" w:space="0" w:color="auto"/>
              </w:divBdr>
            </w:div>
            <w:div w:id="868907160">
              <w:marLeft w:val="0"/>
              <w:marRight w:val="0"/>
              <w:marTop w:val="0"/>
              <w:marBottom w:val="0"/>
              <w:divBdr>
                <w:top w:val="none" w:sz="0" w:space="0" w:color="auto"/>
                <w:left w:val="none" w:sz="0" w:space="0" w:color="auto"/>
                <w:bottom w:val="none" w:sz="0" w:space="0" w:color="auto"/>
                <w:right w:val="none" w:sz="0" w:space="0" w:color="auto"/>
              </w:divBdr>
            </w:div>
          </w:divsChild>
        </w:div>
        <w:div w:id="1231963200">
          <w:marLeft w:val="480"/>
          <w:marRight w:val="0"/>
          <w:marTop w:val="0"/>
          <w:marBottom w:val="0"/>
          <w:divBdr>
            <w:top w:val="none" w:sz="0" w:space="0" w:color="auto"/>
            <w:left w:val="none" w:sz="0" w:space="0" w:color="auto"/>
            <w:bottom w:val="none" w:sz="0" w:space="0" w:color="auto"/>
            <w:right w:val="none" w:sz="0" w:space="0" w:color="auto"/>
          </w:divBdr>
        </w:div>
        <w:div w:id="136412823">
          <w:marLeft w:val="480"/>
          <w:marRight w:val="0"/>
          <w:marTop w:val="0"/>
          <w:marBottom w:val="0"/>
          <w:divBdr>
            <w:top w:val="none" w:sz="0" w:space="0" w:color="auto"/>
            <w:left w:val="none" w:sz="0" w:space="0" w:color="auto"/>
            <w:bottom w:val="none" w:sz="0" w:space="0" w:color="auto"/>
            <w:right w:val="none" w:sz="0" w:space="0" w:color="auto"/>
          </w:divBdr>
        </w:div>
        <w:div w:id="246571802">
          <w:marLeft w:val="480"/>
          <w:marRight w:val="0"/>
          <w:marTop w:val="0"/>
          <w:marBottom w:val="0"/>
          <w:divBdr>
            <w:top w:val="none" w:sz="0" w:space="0" w:color="auto"/>
            <w:left w:val="none" w:sz="0" w:space="0" w:color="auto"/>
            <w:bottom w:val="none" w:sz="0" w:space="0" w:color="auto"/>
            <w:right w:val="none" w:sz="0" w:space="0" w:color="auto"/>
          </w:divBdr>
        </w:div>
        <w:div w:id="794442818">
          <w:marLeft w:val="480"/>
          <w:marRight w:val="0"/>
          <w:marTop w:val="0"/>
          <w:marBottom w:val="0"/>
          <w:divBdr>
            <w:top w:val="none" w:sz="0" w:space="0" w:color="auto"/>
            <w:left w:val="none" w:sz="0" w:space="0" w:color="auto"/>
            <w:bottom w:val="none" w:sz="0" w:space="0" w:color="auto"/>
            <w:right w:val="none" w:sz="0" w:space="0" w:color="auto"/>
          </w:divBdr>
        </w:div>
      </w:divsChild>
    </w:div>
    <w:div w:id="1393037043">
      <w:bodyDiv w:val="1"/>
      <w:marLeft w:val="0"/>
      <w:marRight w:val="0"/>
      <w:marTop w:val="0"/>
      <w:marBottom w:val="0"/>
      <w:divBdr>
        <w:top w:val="none" w:sz="0" w:space="0" w:color="auto"/>
        <w:left w:val="none" w:sz="0" w:space="0" w:color="auto"/>
        <w:bottom w:val="none" w:sz="0" w:space="0" w:color="auto"/>
        <w:right w:val="none" w:sz="0" w:space="0" w:color="auto"/>
      </w:divBdr>
    </w:div>
    <w:div w:id="1395741370">
      <w:bodyDiv w:val="1"/>
      <w:marLeft w:val="0"/>
      <w:marRight w:val="0"/>
      <w:marTop w:val="0"/>
      <w:marBottom w:val="0"/>
      <w:divBdr>
        <w:top w:val="none" w:sz="0" w:space="0" w:color="auto"/>
        <w:left w:val="none" w:sz="0" w:space="0" w:color="auto"/>
        <w:bottom w:val="none" w:sz="0" w:space="0" w:color="auto"/>
        <w:right w:val="none" w:sz="0" w:space="0" w:color="auto"/>
      </w:divBdr>
    </w:div>
    <w:div w:id="1396203946">
      <w:bodyDiv w:val="1"/>
      <w:marLeft w:val="0"/>
      <w:marRight w:val="0"/>
      <w:marTop w:val="0"/>
      <w:marBottom w:val="0"/>
      <w:divBdr>
        <w:top w:val="none" w:sz="0" w:space="0" w:color="auto"/>
        <w:left w:val="none" w:sz="0" w:space="0" w:color="auto"/>
        <w:bottom w:val="none" w:sz="0" w:space="0" w:color="auto"/>
        <w:right w:val="none" w:sz="0" w:space="0" w:color="auto"/>
      </w:divBdr>
      <w:divsChild>
        <w:div w:id="2049990026">
          <w:marLeft w:val="480"/>
          <w:marRight w:val="0"/>
          <w:marTop w:val="0"/>
          <w:marBottom w:val="0"/>
          <w:divBdr>
            <w:top w:val="none" w:sz="0" w:space="0" w:color="auto"/>
            <w:left w:val="none" w:sz="0" w:space="0" w:color="auto"/>
            <w:bottom w:val="none" w:sz="0" w:space="0" w:color="auto"/>
            <w:right w:val="none" w:sz="0" w:space="0" w:color="auto"/>
          </w:divBdr>
        </w:div>
        <w:div w:id="1287152967">
          <w:marLeft w:val="480"/>
          <w:marRight w:val="0"/>
          <w:marTop w:val="0"/>
          <w:marBottom w:val="0"/>
          <w:divBdr>
            <w:top w:val="none" w:sz="0" w:space="0" w:color="auto"/>
            <w:left w:val="none" w:sz="0" w:space="0" w:color="auto"/>
            <w:bottom w:val="none" w:sz="0" w:space="0" w:color="auto"/>
            <w:right w:val="none" w:sz="0" w:space="0" w:color="auto"/>
          </w:divBdr>
        </w:div>
        <w:div w:id="382868721">
          <w:marLeft w:val="480"/>
          <w:marRight w:val="0"/>
          <w:marTop w:val="0"/>
          <w:marBottom w:val="0"/>
          <w:divBdr>
            <w:top w:val="none" w:sz="0" w:space="0" w:color="auto"/>
            <w:left w:val="none" w:sz="0" w:space="0" w:color="auto"/>
            <w:bottom w:val="none" w:sz="0" w:space="0" w:color="auto"/>
            <w:right w:val="none" w:sz="0" w:space="0" w:color="auto"/>
          </w:divBdr>
        </w:div>
        <w:div w:id="1234973444">
          <w:marLeft w:val="480"/>
          <w:marRight w:val="0"/>
          <w:marTop w:val="0"/>
          <w:marBottom w:val="0"/>
          <w:divBdr>
            <w:top w:val="none" w:sz="0" w:space="0" w:color="auto"/>
            <w:left w:val="none" w:sz="0" w:space="0" w:color="auto"/>
            <w:bottom w:val="none" w:sz="0" w:space="0" w:color="auto"/>
            <w:right w:val="none" w:sz="0" w:space="0" w:color="auto"/>
          </w:divBdr>
        </w:div>
        <w:div w:id="860781762">
          <w:marLeft w:val="480"/>
          <w:marRight w:val="0"/>
          <w:marTop w:val="0"/>
          <w:marBottom w:val="0"/>
          <w:divBdr>
            <w:top w:val="none" w:sz="0" w:space="0" w:color="auto"/>
            <w:left w:val="none" w:sz="0" w:space="0" w:color="auto"/>
            <w:bottom w:val="none" w:sz="0" w:space="0" w:color="auto"/>
            <w:right w:val="none" w:sz="0" w:space="0" w:color="auto"/>
          </w:divBdr>
        </w:div>
        <w:div w:id="1565604224">
          <w:marLeft w:val="480"/>
          <w:marRight w:val="0"/>
          <w:marTop w:val="0"/>
          <w:marBottom w:val="0"/>
          <w:divBdr>
            <w:top w:val="none" w:sz="0" w:space="0" w:color="auto"/>
            <w:left w:val="none" w:sz="0" w:space="0" w:color="auto"/>
            <w:bottom w:val="none" w:sz="0" w:space="0" w:color="auto"/>
            <w:right w:val="none" w:sz="0" w:space="0" w:color="auto"/>
          </w:divBdr>
        </w:div>
        <w:div w:id="572541934">
          <w:marLeft w:val="480"/>
          <w:marRight w:val="0"/>
          <w:marTop w:val="0"/>
          <w:marBottom w:val="0"/>
          <w:divBdr>
            <w:top w:val="none" w:sz="0" w:space="0" w:color="auto"/>
            <w:left w:val="none" w:sz="0" w:space="0" w:color="auto"/>
            <w:bottom w:val="none" w:sz="0" w:space="0" w:color="auto"/>
            <w:right w:val="none" w:sz="0" w:space="0" w:color="auto"/>
          </w:divBdr>
        </w:div>
        <w:div w:id="78185804">
          <w:marLeft w:val="480"/>
          <w:marRight w:val="0"/>
          <w:marTop w:val="0"/>
          <w:marBottom w:val="0"/>
          <w:divBdr>
            <w:top w:val="none" w:sz="0" w:space="0" w:color="auto"/>
            <w:left w:val="none" w:sz="0" w:space="0" w:color="auto"/>
            <w:bottom w:val="none" w:sz="0" w:space="0" w:color="auto"/>
            <w:right w:val="none" w:sz="0" w:space="0" w:color="auto"/>
          </w:divBdr>
        </w:div>
        <w:div w:id="1515458607">
          <w:marLeft w:val="480"/>
          <w:marRight w:val="0"/>
          <w:marTop w:val="0"/>
          <w:marBottom w:val="0"/>
          <w:divBdr>
            <w:top w:val="none" w:sz="0" w:space="0" w:color="auto"/>
            <w:left w:val="none" w:sz="0" w:space="0" w:color="auto"/>
            <w:bottom w:val="none" w:sz="0" w:space="0" w:color="auto"/>
            <w:right w:val="none" w:sz="0" w:space="0" w:color="auto"/>
          </w:divBdr>
        </w:div>
        <w:div w:id="1771654863">
          <w:marLeft w:val="480"/>
          <w:marRight w:val="0"/>
          <w:marTop w:val="0"/>
          <w:marBottom w:val="0"/>
          <w:divBdr>
            <w:top w:val="none" w:sz="0" w:space="0" w:color="auto"/>
            <w:left w:val="none" w:sz="0" w:space="0" w:color="auto"/>
            <w:bottom w:val="none" w:sz="0" w:space="0" w:color="auto"/>
            <w:right w:val="none" w:sz="0" w:space="0" w:color="auto"/>
          </w:divBdr>
        </w:div>
        <w:div w:id="352149611">
          <w:marLeft w:val="480"/>
          <w:marRight w:val="0"/>
          <w:marTop w:val="0"/>
          <w:marBottom w:val="0"/>
          <w:divBdr>
            <w:top w:val="none" w:sz="0" w:space="0" w:color="auto"/>
            <w:left w:val="none" w:sz="0" w:space="0" w:color="auto"/>
            <w:bottom w:val="none" w:sz="0" w:space="0" w:color="auto"/>
            <w:right w:val="none" w:sz="0" w:space="0" w:color="auto"/>
          </w:divBdr>
        </w:div>
        <w:div w:id="1378507812">
          <w:marLeft w:val="480"/>
          <w:marRight w:val="0"/>
          <w:marTop w:val="0"/>
          <w:marBottom w:val="0"/>
          <w:divBdr>
            <w:top w:val="none" w:sz="0" w:space="0" w:color="auto"/>
            <w:left w:val="none" w:sz="0" w:space="0" w:color="auto"/>
            <w:bottom w:val="none" w:sz="0" w:space="0" w:color="auto"/>
            <w:right w:val="none" w:sz="0" w:space="0" w:color="auto"/>
          </w:divBdr>
        </w:div>
        <w:div w:id="161241111">
          <w:marLeft w:val="480"/>
          <w:marRight w:val="0"/>
          <w:marTop w:val="0"/>
          <w:marBottom w:val="0"/>
          <w:divBdr>
            <w:top w:val="none" w:sz="0" w:space="0" w:color="auto"/>
            <w:left w:val="none" w:sz="0" w:space="0" w:color="auto"/>
            <w:bottom w:val="none" w:sz="0" w:space="0" w:color="auto"/>
            <w:right w:val="none" w:sz="0" w:space="0" w:color="auto"/>
          </w:divBdr>
        </w:div>
        <w:div w:id="230776289">
          <w:marLeft w:val="480"/>
          <w:marRight w:val="0"/>
          <w:marTop w:val="0"/>
          <w:marBottom w:val="0"/>
          <w:divBdr>
            <w:top w:val="none" w:sz="0" w:space="0" w:color="auto"/>
            <w:left w:val="none" w:sz="0" w:space="0" w:color="auto"/>
            <w:bottom w:val="none" w:sz="0" w:space="0" w:color="auto"/>
            <w:right w:val="none" w:sz="0" w:space="0" w:color="auto"/>
          </w:divBdr>
        </w:div>
        <w:div w:id="1737121747">
          <w:marLeft w:val="480"/>
          <w:marRight w:val="0"/>
          <w:marTop w:val="0"/>
          <w:marBottom w:val="0"/>
          <w:divBdr>
            <w:top w:val="none" w:sz="0" w:space="0" w:color="auto"/>
            <w:left w:val="none" w:sz="0" w:space="0" w:color="auto"/>
            <w:bottom w:val="none" w:sz="0" w:space="0" w:color="auto"/>
            <w:right w:val="none" w:sz="0" w:space="0" w:color="auto"/>
          </w:divBdr>
        </w:div>
        <w:div w:id="2118745898">
          <w:marLeft w:val="480"/>
          <w:marRight w:val="0"/>
          <w:marTop w:val="0"/>
          <w:marBottom w:val="0"/>
          <w:divBdr>
            <w:top w:val="none" w:sz="0" w:space="0" w:color="auto"/>
            <w:left w:val="none" w:sz="0" w:space="0" w:color="auto"/>
            <w:bottom w:val="none" w:sz="0" w:space="0" w:color="auto"/>
            <w:right w:val="none" w:sz="0" w:space="0" w:color="auto"/>
          </w:divBdr>
        </w:div>
        <w:div w:id="2001037395">
          <w:marLeft w:val="480"/>
          <w:marRight w:val="0"/>
          <w:marTop w:val="0"/>
          <w:marBottom w:val="0"/>
          <w:divBdr>
            <w:top w:val="none" w:sz="0" w:space="0" w:color="auto"/>
            <w:left w:val="none" w:sz="0" w:space="0" w:color="auto"/>
            <w:bottom w:val="none" w:sz="0" w:space="0" w:color="auto"/>
            <w:right w:val="none" w:sz="0" w:space="0" w:color="auto"/>
          </w:divBdr>
        </w:div>
        <w:div w:id="625279541">
          <w:marLeft w:val="480"/>
          <w:marRight w:val="0"/>
          <w:marTop w:val="0"/>
          <w:marBottom w:val="0"/>
          <w:divBdr>
            <w:top w:val="none" w:sz="0" w:space="0" w:color="auto"/>
            <w:left w:val="none" w:sz="0" w:space="0" w:color="auto"/>
            <w:bottom w:val="none" w:sz="0" w:space="0" w:color="auto"/>
            <w:right w:val="none" w:sz="0" w:space="0" w:color="auto"/>
          </w:divBdr>
        </w:div>
        <w:div w:id="1062752151">
          <w:marLeft w:val="480"/>
          <w:marRight w:val="0"/>
          <w:marTop w:val="0"/>
          <w:marBottom w:val="0"/>
          <w:divBdr>
            <w:top w:val="none" w:sz="0" w:space="0" w:color="auto"/>
            <w:left w:val="none" w:sz="0" w:space="0" w:color="auto"/>
            <w:bottom w:val="none" w:sz="0" w:space="0" w:color="auto"/>
            <w:right w:val="none" w:sz="0" w:space="0" w:color="auto"/>
          </w:divBdr>
        </w:div>
        <w:div w:id="593394772">
          <w:marLeft w:val="480"/>
          <w:marRight w:val="0"/>
          <w:marTop w:val="0"/>
          <w:marBottom w:val="0"/>
          <w:divBdr>
            <w:top w:val="none" w:sz="0" w:space="0" w:color="auto"/>
            <w:left w:val="none" w:sz="0" w:space="0" w:color="auto"/>
            <w:bottom w:val="none" w:sz="0" w:space="0" w:color="auto"/>
            <w:right w:val="none" w:sz="0" w:space="0" w:color="auto"/>
          </w:divBdr>
        </w:div>
        <w:div w:id="704869506">
          <w:marLeft w:val="480"/>
          <w:marRight w:val="0"/>
          <w:marTop w:val="0"/>
          <w:marBottom w:val="0"/>
          <w:divBdr>
            <w:top w:val="none" w:sz="0" w:space="0" w:color="auto"/>
            <w:left w:val="none" w:sz="0" w:space="0" w:color="auto"/>
            <w:bottom w:val="none" w:sz="0" w:space="0" w:color="auto"/>
            <w:right w:val="none" w:sz="0" w:space="0" w:color="auto"/>
          </w:divBdr>
        </w:div>
        <w:div w:id="1677461275">
          <w:marLeft w:val="480"/>
          <w:marRight w:val="0"/>
          <w:marTop w:val="0"/>
          <w:marBottom w:val="0"/>
          <w:divBdr>
            <w:top w:val="none" w:sz="0" w:space="0" w:color="auto"/>
            <w:left w:val="none" w:sz="0" w:space="0" w:color="auto"/>
            <w:bottom w:val="none" w:sz="0" w:space="0" w:color="auto"/>
            <w:right w:val="none" w:sz="0" w:space="0" w:color="auto"/>
          </w:divBdr>
        </w:div>
        <w:div w:id="1279069378">
          <w:marLeft w:val="480"/>
          <w:marRight w:val="0"/>
          <w:marTop w:val="0"/>
          <w:marBottom w:val="0"/>
          <w:divBdr>
            <w:top w:val="none" w:sz="0" w:space="0" w:color="auto"/>
            <w:left w:val="none" w:sz="0" w:space="0" w:color="auto"/>
            <w:bottom w:val="none" w:sz="0" w:space="0" w:color="auto"/>
            <w:right w:val="none" w:sz="0" w:space="0" w:color="auto"/>
          </w:divBdr>
        </w:div>
        <w:div w:id="1639608636">
          <w:marLeft w:val="480"/>
          <w:marRight w:val="0"/>
          <w:marTop w:val="0"/>
          <w:marBottom w:val="0"/>
          <w:divBdr>
            <w:top w:val="none" w:sz="0" w:space="0" w:color="auto"/>
            <w:left w:val="none" w:sz="0" w:space="0" w:color="auto"/>
            <w:bottom w:val="none" w:sz="0" w:space="0" w:color="auto"/>
            <w:right w:val="none" w:sz="0" w:space="0" w:color="auto"/>
          </w:divBdr>
        </w:div>
        <w:div w:id="232352712">
          <w:marLeft w:val="480"/>
          <w:marRight w:val="0"/>
          <w:marTop w:val="0"/>
          <w:marBottom w:val="0"/>
          <w:divBdr>
            <w:top w:val="none" w:sz="0" w:space="0" w:color="auto"/>
            <w:left w:val="none" w:sz="0" w:space="0" w:color="auto"/>
            <w:bottom w:val="none" w:sz="0" w:space="0" w:color="auto"/>
            <w:right w:val="none" w:sz="0" w:space="0" w:color="auto"/>
          </w:divBdr>
        </w:div>
        <w:div w:id="735662791">
          <w:marLeft w:val="480"/>
          <w:marRight w:val="0"/>
          <w:marTop w:val="0"/>
          <w:marBottom w:val="0"/>
          <w:divBdr>
            <w:top w:val="none" w:sz="0" w:space="0" w:color="auto"/>
            <w:left w:val="none" w:sz="0" w:space="0" w:color="auto"/>
            <w:bottom w:val="none" w:sz="0" w:space="0" w:color="auto"/>
            <w:right w:val="none" w:sz="0" w:space="0" w:color="auto"/>
          </w:divBdr>
        </w:div>
        <w:div w:id="32774821">
          <w:marLeft w:val="480"/>
          <w:marRight w:val="0"/>
          <w:marTop w:val="0"/>
          <w:marBottom w:val="0"/>
          <w:divBdr>
            <w:top w:val="none" w:sz="0" w:space="0" w:color="auto"/>
            <w:left w:val="none" w:sz="0" w:space="0" w:color="auto"/>
            <w:bottom w:val="none" w:sz="0" w:space="0" w:color="auto"/>
            <w:right w:val="none" w:sz="0" w:space="0" w:color="auto"/>
          </w:divBdr>
        </w:div>
        <w:div w:id="2080907843">
          <w:marLeft w:val="480"/>
          <w:marRight w:val="0"/>
          <w:marTop w:val="0"/>
          <w:marBottom w:val="0"/>
          <w:divBdr>
            <w:top w:val="none" w:sz="0" w:space="0" w:color="auto"/>
            <w:left w:val="none" w:sz="0" w:space="0" w:color="auto"/>
            <w:bottom w:val="none" w:sz="0" w:space="0" w:color="auto"/>
            <w:right w:val="none" w:sz="0" w:space="0" w:color="auto"/>
          </w:divBdr>
        </w:div>
        <w:div w:id="1008673790">
          <w:marLeft w:val="480"/>
          <w:marRight w:val="0"/>
          <w:marTop w:val="0"/>
          <w:marBottom w:val="0"/>
          <w:divBdr>
            <w:top w:val="none" w:sz="0" w:space="0" w:color="auto"/>
            <w:left w:val="none" w:sz="0" w:space="0" w:color="auto"/>
            <w:bottom w:val="none" w:sz="0" w:space="0" w:color="auto"/>
            <w:right w:val="none" w:sz="0" w:space="0" w:color="auto"/>
          </w:divBdr>
        </w:div>
        <w:div w:id="394670094">
          <w:marLeft w:val="480"/>
          <w:marRight w:val="0"/>
          <w:marTop w:val="0"/>
          <w:marBottom w:val="0"/>
          <w:divBdr>
            <w:top w:val="none" w:sz="0" w:space="0" w:color="auto"/>
            <w:left w:val="none" w:sz="0" w:space="0" w:color="auto"/>
            <w:bottom w:val="none" w:sz="0" w:space="0" w:color="auto"/>
            <w:right w:val="none" w:sz="0" w:space="0" w:color="auto"/>
          </w:divBdr>
        </w:div>
        <w:div w:id="1515454608">
          <w:marLeft w:val="480"/>
          <w:marRight w:val="0"/>
          <w:marTop w:val="0"/>
          <w:marBottom w:val="0"/>
          <w:divBdr>
            <w:top w:val="none" w:sz="0" w:space="0" w:color="auto"/>
            <w:left w:val="none" w:sz="0" w:space="0" w:color="auto"/>
            <w:bottom w:val="none" w:sz="0" w:space="0" w:color="auto"/>
            <w:right w:val="none" w:sz="0" w:space="0" w:color="auto"/>
          </w:divBdr>
        </w:div>
        <w:div w:id="167411665">
          <w:marLeft w:val="480"/>
          <w:marRight w:val="0"/>
          <w:marTop w:val="0"/>
          <w:marBottom w:val="0"/>
          <w:divBdr>
            <w:top w:val="none" w:sz="0" w:space="0" w:color="auto"/>
            <w:left w:val="none" w:sz="0" w:space="0" w:color="auto"/>
            <w:bottom w:val="none" w:sz="0" w:space="0" w:color="auto"/>
            <w:right w:val="none" w:sz="0" w:space="0" w:color="auto"/>
          </w:divBdr>
        </w:div>
        <w:div w:id="1386224555">
          <w:marLeft w:val="480"/>
          <w:marRight w:val="0"/>
          <w:marTop w:val="0"/>
          <w:marBottom w:val="0"/>
          <w:divBdr>
            <w:top w:val="none" w:sz="0" w:space="0" w:color="auto"/>
            <w:left w:val="none" w:sz="0" w:space="0" w:color="auto"/>
            <w:bottom w:val="none" w:sz="0" w:space="0" w:color="auto"/>
            <w:right w:val="none" w:sz="0" w:space="0" w:color="auto"/>
          </w:divBdr>
        </w:div>
        <w:div w:id="1715764047">
          <w:marLeft w:val="480"/>
          <w:marRight w:val="0"/>
          <w:marTop w:val="0"/>
          <w:marBottom w:val="0"/>
          <w:divBdr>
            <w:top w:val="none" w:sz="0" w:space="0" w:color="auto"/>
            <w:left w:val="none" w:sz="0" w:space="0" w:color="auto"/>
            <w:bottom w:val="none" w:sz="0" w:space="0" w:color="auto"/>
            <w:right w:val="none" w:sz="0" w:space="0" w:color="auto"/>
          </w:divBdr>
        </w:div>
        <w:div w:id="1873034135">
          <w:marLeft w:val="480"/>
          <w:marRight w:val="0"/>
          <w:marTop w:val="0"/>
          <w:marBottom w:val="0"/>
          <w:divBdr>
            <w:top w:val="none" w:sz="0" w:space="0" w:color="auto"/>
            <w:left w:val="none" w:sz="0" w:space="0" w:color="auto"/>
            <w:bottom w:val="none" w:sz="0" w:space="0" w:color="auto"/>
            <w:right w:val="none" w:sz="0" w:space="0" w:color="auto"/>
          </w:divBdr>
        </w:div>
        <w:div w:id="801656522">
          <w:marLeft w:val="480"/>
          <w:marRight w:val="0"/>
          <w:marTop w:val="0"/>
          <w:marBottom w:val="0"/>
          <w:divBdr>
            <w:top w:val="none" w:sz="0" w:space="0" w:color="auto"/>
            <w:left w:val="none" w:sz="0" w:space="0" w:color="auto"/>
            <w:bottom w:val="none" w:sz="0" w:space="0" w:color="auto"/>
            <w:right w:val="none" w:sz="0" w:space="0" w:color="auto"/>
          </w:divBdr>
        </w:div>
        <w:div w:id="1961692089">
          <w:marLeft w:val="480"/>
          <w:marRight w:val="0"/>
          <w:marTop w:val="0"/>
          <w:marBottom w:val="0"/>
          <w:divBdr>
            <w:top w:val="none" w:sz="0" w:space="0" w:color="auto"/>
            <w:left w:val="none" w:sz="0" w:space="0" w:color="auto"/>
            <w:bottom w:val="none" w:sz="0" w:space="0" w:color="auto"/>
            <w:right w:val="none" w:sz="0" w:space="0" w:color="auto"/>
          </w:divBdr>
        </w:div>
        <w:div w:id="1059551920">
          <w:marLeft w:val="480"/>
          <w:marRight w:val="0"/>
          <w:marTop w:val="0"/>
          <w:marBottom w:val="0"/>
          <w:divBdr>
            <w:top w:val="none" w:sz="0" w:space="0" w:color="auto"/>
            <w:left w:val="none" w:sz="0" w:space="0" w:color="auto"/>
            <w:bottom w:val="none" w:sz="0" w:space="0" w:color="auto"/>
            <w:right w:val="none" w:sz="0" w:space="0" w:color="auto"/>
          </w:divBdr>
        </w:div>
        <w:div w:id="582761087">
          <w:marLeft w:val="480"/>
          <w:marRight w:val="0"/>
          <w:marTop w:val="0"/>
          <w:marBottom w:val="0"/>
          <w:divBdr>
            <w:top w:val="none" w:sz="0" w:space="0" w:color="auto"/>
            <w:left w:val="none" w:sz="0" w:space="0" w:color="auto"/>
            <w:bottom w:val="none" w:sz="0" w:space="0" w:color="auto"/>
            <w:right w:val="none" w:sz="0" w:space="0" w:color="auto"/>
          </w:divBdr>
        </w:div>
        <w:div w:id="1627198360">
          <w:marLeft w:val="480"/>
          <w:marRight w:val="0"/>
          <w:marTop w:val="0"/>
          <w:marBottom w:val="0"/>
          <w:divBdr>
            <w:top w:val="none" w:sz="0" w:space="0" w:color="auto"/>
            <w:left w:val="none" w:sz="0" w:space="0" w:color="auto"/>
            <w:bottom w:val="none" w:sz="0" w:space="0" w:color="auto"/>
            <w:right w:val="none" w:sz="0" w:space="0" w:color="auto"/>
          </w:divBdr>
        </w:div>
        <w:div w:id="683675299">
          <w:marLeft w:val="480"/>
          <w:marRight w:val="0"/>
          <w:marTop w:val="0"/>
          <w:marBottom w:val="0"/>
          <w:divBdr>
            <w:top w:val="none" w:sz="0" w:space="0" w:color="auto"/>
            <w:left w:val="none" w:sz="0" w:space="0" w:color="auto"/>
            <w:bottom w:val="none" w:sz="0" w:space="0" w:color="auto"/>
            <w:right w:val="none" w:sz="0" w:space="0" w:color="auto"/>
          </w:divBdr>
        </w:div>
        <w:div w:id="664672020">
          <w:marLeft w:val="480"/>
          <w:marRight w:val="0"/>
          <w:marTop w:val="0"/>
          <w:marBottom w:val="0"/>
          <w:divBdr>
            <w:top w:val="none" w:sz="0" w:space="0" w:color="auto"/>
            <w:left w:val="none" w:sz="0" w:space="0" w:color="auto"/>
            <w:bottom w:val="none" w:sz="0" w:space="0" w:color="auto"/>
            <w:right w:val="none" w:sz="0" w:space="0" w:color="auto"/>
          </w:divBdr>
        </w:div>
        <w:div w:id="1502040772">
          <w:marLeft w:val="480"/>
          <w:marRight w:val="0"/>
          <w:marTop w:val="0"/>
          <w:marBottom w:val="0"/>
          <w:divBdr>
            <w:top w:val="none" w:sz="0" w:space="0" w:color="auto"/>
            <w:left w:val="none" w:sz="0" w:space="0" w:color="auto"/>
            <w:bottom w:val="none" w:sz="0" w:space="0" w:color="auto"/>
            <w:right w:val="none" w:sz="0" w:space="0" w:color="auto"/>
          </w:divBdr>
        </w:div>
        <w:div w:id="129059858">
          <w:marLeft w:val="480"/>
          <w:marRight w:val="0"/>
          <w:marTop w:val="0"/>
          <w:marBottom w:val="0"/>
          <w:divBdr>
            <w:top w:val="none" w:sz="0" w:space="0" w:color="auto"/>
            <w:left w:val="none" w:sz="0" w:space="0" w:color="auto"/>
            <w:bottom w:val="none" w:sz="0" w:space="0" w:color="auto"/>
            <w:right w:val="none" w:sz="0" w:space="0" w:color="auto"/>
          </w:divBdr>
        </w:div>
        <w:div w:id="211041850">
          <w:marLeft w:val="480"/>
          <w:marRight w:val="0"/>
          <w:marTop w:val="0"/>
          <w:marBottom w:val="0"/>
          <w:divBdr>
            <w:top w:val="none" w:sz="0" w:space="0" w:color="auto"/>
            <w:left w:val="none" w:sz="0" w:space="0" w:color="auto"/>
            <w:bottom w:val="none" w:sz="0" w:space="0" w:color="auto"/>
            <w:right w:val="none" w:sz="0" w:space="0" w:color="auto"/>
          </w:divBdr>
        </w:div>
        <w:div w:id="859392410">
          <w:marLeft w:val="480"/>
          <w:marRight w:val="0"/>
          <w:marTop w:val="0"/>
          <w:marBottom w:val="0"/>
          <w:divBdr>
            <w:top w:val="none" w:sz="0" w:space="0" w:color="auto"/>
            <w:left w:val="none" w:sz="0" w:space="0" w:color="auto"/>
            <w:bottom w:val="none" w:sz="0" w:space="0" w:color="auto"/>
            <w:right w:val="none" w:sz="0" w:space="0" w:color="auto"/>
          </w:divBdr>
        </w:div>
        <w:div w:id="1347249148">
          <w:marLeft w:val="480"/>
          <w:marRight w:val="0"/>
          <w:marTop w:val="0"/>
          <w:marBottom w:val="0"/>
          <w:divBdr>
            <w:top w:val="none" w:sz="0" w:space="0" w:color="auto"/>
            <w:left w:val="none" w:sz="0" w:space="0" w:color="auto"/>
            <w:bottom w:val="none" w:sz="0" w:space="0" w:color="auto"/>
            <w:right w:val="none" w:sz="0" w:space="0" w:color="auto"/>
          </w:divBdr>
        </w:div>
        <w:div w:id="927733469">
          <w:marLeft w:val="480"/>
          <w:marRight w:val="0"/>
          <w:marTop w:val="0"/>
          <w:marBottom w:val="0"/>
          <w:divBdr>
            <w:top w:val="none" w:sz="0" w:space="0" w:color="auto"/>
            <w:left w:val="none" w:sz="0" w:space="0" w:color="auto"/>
            <w:bottom w:val="none" w:sz="0" w:space="0" w:color="auto"/>
            <w:right w:val="none" w:sz="0" w:space="0" w:color="auto"/>
          </w:divBdr>
        </w:div>
        <w:div w:id="784352610">
          <w:marLeft w:val="480"/>
          <w:marRight w:val="0"/>
          <w:marTop w:val="0"/>
          <w:marBottom w:val="0"/>
          <w:divBdr>
            <w:top w:val="none" w:sz="0" w:space="0" w:color="auto"/>
            <w:left w:val="none" w:sz="0" w:space="0" w:color="auto"/>
            <w:bottom w:val="none" w:sz="0" w:space="0" w:color="auto"/>
            <w:right w:val="none" w:sz="0" w:space="0" w:color="auto"/>
          </w:divBdr>
        </w:div>
        <w:div w:id="585308123">
          <w:marLeft w:val="480"/>
          <w:marRight w:val="0"/>
          <w:marTop w:val="0"/>
          <w:marBottom w:val="0"/>
          <w:divBdr>
            <w:top w:val="none" w:sz="0" w:space="0" w:color="auto"/>
            <w:left w:val="none" w:sz="0" w:space="0" w:color="auto"/>
            <w:bottom w:val="none" w:sz="0" w:space="0" w:color="auto"/>
            <w:right w:val="none" w:sz="0" w:space="0" w:color="auto"/>
          </w:divBdr>
        </w:div>
        <w:div w:id="1234394841">
          <w:marLeft w:val="480"/>
          <w:marRight w:val="0"/>
          <w:marTop w:val="0"/>
          <w:marBottom w:val="0"/>
          <w:divBdr>
            <w:top w:val="none" w:sz="0" w:space="0" w:color="auto"/>
            <w:left w:val="none" w:sz="0" w:space="0" w:color="auto"/>
            <w:bottom w:val="none" w:sz="0" w:space="0" w:color="auto"/>
            <w:right w:val="none" w:sz="0" w:space="0" w:color="auto"/>
          </w:divBdr>
        </w:div>
        <w:div w:id="472259278">
          <w:marLeft w:val="480"/>
          <w:marRight w:val="0"/>
          <w:marTop w:val="0"/>
          <w:marBottom w:val="0"/>
          <w:divBdr>
            <w:top w:val="none" w:sz="0" w:space="0" w:color="auto"/>
            <w:left w:val="none" w:sz="0" w:space="0" w:color="auto"/>
            <w:bottom w:val="none" w:sz="0" w:space="0" w:color="auto"/>
            <w:right w:val="none" w:sz="0" w:space="0" w:color="auto"/>
          </w:divBdr>
        </w:div>
        <w:div w:id="91558215">
          <w:marLeft w:val="480"/>
          <w:marRight w:val="0"/>
          <w:marTop w:val="0"/>
          <w:marBottom w:val="0"/>
          <w:divBdr>
            <w:top w:val="none" w:sz="0" w:space="0" w:color="auto"/>
            <w:left w:val="none" w:sz="0" w:space="0" w:color="auto"/>
            <w:bottom w:val="none" w:sz="0" w:space="0" w:color="auto"/>
            <w:right w:val="none" w:sz="0" w:space="0" w:color="auto"/>
          </w:divBdr>
        </w:div>
        <w:div w:id="72627262">
          <w:marLeft w:val="480"/>
          <w:marRight w:val="0"/>
          <w:marTop w:val="0"/>
          <w:marBottom w:val="0"/>
          <w:divBdr>
            <w:top w:val="none" w:sz="0" w:space="0" w:color="auto"/>
            <w:left w:val="none" w:sz="0" w:space="0" w:color="auto"/>
            <w:bottom w:val="none" w:sz="0" w:space="0" w:color="auto"/>
            <w:right w:val="none" w:sz="0" w:space="0" w:color="auto"/>
          </w:divBdr>
        </w:div>
        <w:div w:id="2130390047">
          <w:marLeft w:val="480"/>
          <w:marRight w:val="0"/>
          <w:marTop w:val="0"/>
          <w:marBottom w:val="0"/>
          <w:divBdr>
            <w:top w:val="none" w:sz="0" w:space="0" w:color="auto"/>
            <w:left w:val="none" w:sz="0" w:space="0" w:color="auto"/>
            <w:bottom w:val="none" w:sz="0" w:space="0" w:color="auto"/>
            <w:right w:val="none" w:sz="0" w:space="0" w:color="auto"/>
          </w:divBdr>
        </w:div>
        <w:div w:id="1090856034">
          <w:marLeft w:val="480"/>
          <w:marRight w:val="0"/>
          <w:marTop w:val="0"/>
          <w:marBottom w:val="0"/>
          <w:divBdr>
            <w:top w:val="none" w:sz="0" w:space="0" w:color="auto"/>
            <w:left w:val="none" w:sz="0" w:space="0" w:color="auto"/>
            <w:bottom w:val="none" w:sz="0" w:space="0" w:color="auto"/>
            <w:right w:val="none" w:sz="0" w:space="0" w:color="auto"/>
          </w:divBdr>
        </w:div>
        <w:div w:id="472719681">
          <w:marLeft w:val="480"/>
          <w:marRight w:val="0"/>
          <w:marTop w:val="0"/>
          <w:marBottom w:val="0"/>
          <w:divBdr>
            <w:top w:val="none" w:sz="0" w:space="0" w:color="auto"/>
            <w:left w:val="none" w:sz="0" w:space="0" w:color="auto"/>
            <w:bottom w:val="none" w:sz="0" w:space="0" w:color="auto"/>
            <w:right w:val="none" w:sz="0" w:space="0" w:color="auto"/>
          </w:divBdr>
        </w:div>
      </w:divsChild>
    </w:div>
    <w:div w:id="1396245862">
      <w:bodyDiv w:val="1"/>
      <w:marLeft w:val="0"/>
      <w:marRight w:val="0"/>
      <w:marTop w:val="0"/>
      <w:marBottom w:val="0"/>
      <w:divBdr>
        <w:top w:val="none" w:sz="0" w:space="0" w:color="auto"/>
        <w:left w:val="none" w:sz="0" w:space="0" w:color="auto"/>
        <w:bottom w:val="none" w:sz="0" w:space="0" w:color="auto"/>
        <w:right w:val="none" w:sz="0" w:space="0" w:color="auto"/>
      </w:divBdr>
    </w:div>
    <w:div w:id="1398090211">
      <w:bodyDiv w:val="1"/>
      <w:marLeft w:val="0"/>
      <w:marRight w:val="0"/>
      <w:marTop w:val="0"/>
      <w:marBottom w:val="0"/>
      <w:divBdr>
        <w:top w:val="none" w:sz="0" w:space="0" w:color="auto"/>
        <w:left w:val="none" w:sz="0" w:space="0" w:color="auto"/>
        <w:bottom w:val="none" w:sz="0" w:space="0" w:color="auto"/>
        <w:right w:val="none" w:sz="0" w:space="0" w:color="auto"/>
      </w:divBdr>
    </w:div>
    <w:div w:id="1413695216">
      <w:bodyDiv w:val="1"/>
      <w:marLeft w:val="0"/>
      <w:marRight w:val="0"/>
      <w:marTop w:val="0"/>
      <w:marBottom w:val="0"/>
      <w:divBdr>
        <w:top w:val="none" w:sz="0" w:space="0" w:color="auto"/>
        <w:left w:val="none" w:sz="0" w:space="0" w:color="auto"/>
        <w:bottom w:val="none" w:sz="0" w:space="0" w:color="auto"/>
        <w:right w:val="none" w:sz="0" w:space="0" w:color="auto"/>
      </w:divBdr>
    </w:div>
    <w:div w:id="1415593206">
      <w:bodyDiv w:val="1"/>
      <w:marLeft w:val="0"/>
      <w:marRight w:val="0"/>
      <w:marTop w:val="0"/>
      <w:marBottom w:val="0"/>
      <w:divBdr>
        <w:top w:val="none" w:sz="0" w:space="0" w:color="auto"/>
        <w:left w:val="none" w:sz="0" w:space="0" w:color="auto"/>
        <w:bottom w:val="none" w:sz="0" w:space="0" w:color="auto"/>
        <w:right w:val="none" w:sz="0" w:space="0" w:color="auto"/>
      </w:divBdr>
      <w:divsChild>
        <w:div w:id="934090782">
          <w:marLeft w:val="480"/>
          <w:marRight w:val="0"/>
          <w:marTop w:val="0"/>
          <w:marBottom w:val="0"/>
          <w:divBdr>
            <w:top w:val="none" w:sz="0" w:space="0" w:color="auto"/>
            <w:left w:val="none" w:sz="0" w:space="0" w:color="auto"/>
            <w:bottom w:val="none" w:sz="0" w:space="0" w:color="auto"/>
            <w:right w:val="none" w:sz="0" w:space="0" w:color="auto"/>
          </w:divBdr>
        </w:div>
        <w:div w:id="1979332866">
          <w:marLeft w:val="480"/>
          <w:marRight w:val="0"/>
          <w:marTop w:val="0"/>
          <w:marBottom w:val="0"/>
          <w:divBdr>
            <w:top w:val="none" w:sz="0" w:space="0" w:color="auto"/>
            <w:left w:val="none" w:sz="0" w:space="0" w:color="auto"/>
            <w:bottom w:val="none" w:sz="0" w:space="0" w:color="auto"/>
            <w:right w:val="none" w:sz="0" w:space="0" w:color="auto"/>
          </w:divBdr>
        </w:div>
        <w:div w:id="789860872">
          <w:marLeft w:val="480"/>
          <w:marRight w:val="0"/>
          <w:marTop w:val="0"/>
          <w:marBottom w:val="0"/>
          <w:divBdr>
            <w:top w:val="none" w:sz="0" w:space="0" w:color="auto"/>
            <w:left w:val="none" w:sz="0" w:space="0" w:color="auto"/>
            <w:bottom w:val="none" w:sz="0" w:space="0" w:color="auto"/>
            <w:right w:val="none" w:sz="0" w:space="0" w:color="auto"/>
          </w:divBdr>
        </w:div>
        <w:div w:id="1194340212">
          <w:marLeft w:val="480"/>
          <w:marRight w:val="0"/>
          <w:marTop w:val="0"/>
          <w:marBottom w:val="0"/>
          <w:divBdr>
            <w:top w:val="none" w:sz="0" w:space="0" w:color="auto"/>
            <w:left w:val="none" w:sz="0" w:space="0" w:color="auto"/>
            <w:bottom w:val="none" w:sz="0" w:space="0" w:color="auto"/>
            <w:right w:val="none" w:sz="0" w:space="0" w:color="auto"/>
          </w:divBdr>
        </w:div>
        <w:div w:id="1687246295">
          <w:marLeft w:val="480"/>
          <w:marRight w:val="0"/>
          <w:marTop w:val="0"/>
          <w:marBottom w:val="0"/>
          <w:divBdr>
            <w:top w:val="none" w:sz="0" w:space="0" w:color="auto"/>
            <w:left w:val="none" w:sz="0" w:space="0" w:color="auto"/>
            <w:bottom w:val="none" w:sz="0" w:space="0" w:color="auto"/>
            <w:right w:val="none" w:sz="0" w:space="0" w:color="auto"/>
          </w:divBdr>
        </w:div>
        <w:div w:id="1955020520">
          <w:marLeft w:val="480"/>
          <w:marRight w:val="0"/>
          <w:marTop w:val="0"/>
          <w:marBottom w:val="0"/>
          <w:divBdr>
            <w:top w:val="none" w:sz="0" w:space="0" w:color="auto"/>
            <w:left w:val="none" w:sz="0" w:space="0" w:color="auto"/>
            <w:bottom w:val="none" w:sz="0" w:space="0" w:color="auto"/>
            <w:right w:val="none" w:sz="0" w:space="0" w:color="auto"/>
          </w:divBdr>
        </w:div>
        <w:div w:id="1922904637">
          <w:marLeft w:val="480"/>
          <w:marRight w:val="0"/>
          <w:marTop w:val="0"/>
          <w:marBottom w:val="0"/>
          <w:divBdr>
            <w:top w:val="none" w:sz="0" w:space="0" w:color="auto"/>
            <w:left w:val="none" w:sz="0" w:space="0" w:color="auto"/>
            <w:bottom w:val="none" w:sz="0" w:space="0" w:color="auto"/>
            <w:right w:val="none" w:sz="0" w:space="0" w:color="auto"/>
          </w:divBdr>
        </w:div>
        <w:div w:id="427819240">
          <w:marLeft w:val="480"/>
          <w:marRight w:val="0"/>
          <w:marTop w:val="0"/>
          <w:marBottom w:val="0"/>
          <w:divBdr>
            <w:top w:val="none" w:sz="0" w:space="0" w:color="auto"/>
            <w:left w:val="none" w:sz="0" w:space="0" w:color="auto"/>
            <w:bottom w:val="none" w:sz="0" w:space="0" w:color="auto"/>
            <w:right w:val="none" w:sz="0" w:space="0" w:color="auto"/>
          </w:divBdr>
        </w:div>
        <w:div w:id="1878273506">
          <w:marLeft w:val="480"/>
          <w:marRight w:val="0"/>
          <w:marTop w:val="0"/>
          <w:marBottom w:val="0"/>
          <w:divBdr>
            <w:top w:val="none" w:sz="0" w:space="0" w:color="auto"/>
            <w:left w:val="none" w:sz="0" w:space="0" w:color="auto"/>
            <w:bottom w:val="none" w:sz="0" w:space="0" w:color="auto"/>
            <w:right w:val="none" w:sz="0" w:space="0" w:color="auto"/>
          </w:divBdr>
        </w:div>
        <w:div w:id="1758791666">
          <w:marLeft w:val="480"/>
          <w:marRight w:val="0"/>
          <w:marTop w:val="0"/>
          <w:marBottom w:val="0"/>
          <w:divBdr>
            <w:top w:val="none" w:sz="0" w:space="0" w:color="auto"/>
            <w:left w:val="none" w:sz="0" w:space="0" w:color="auto"/>
            <w:bottom w:val="none" w:sz="0" w:space="0" w:color="auto"/>
            <w:right w:val="none" w:sz="0" w:space="0" w:color="auto"/>
          </w:divBdr>
        </w:div>
        <w:div w:id="1718621860">
          <w:marLeft w:val="480"/>
          <w:marRight w:val="0"/>
          <w:marTop w:val="0"/>
          <w:marBottom w:val="0"/>
          <w:divBdr>
            <w:top w:val="none" w:sz="0" w:space="0" w:color="auto"/>
            <w:left w:val="none" w:sz="0" w:space="0" w:color="auto"/>
            <w:bottom w:val="none" w:sz="0" w:space="0" w:color="auto"/>
            <w:right w:val="none" w:sz="0" w:space="0" w:color="auto"/>
          </w:divBdr>
        </w:div>
        <w:div w:id="1970041238">
          <w:marLeft w:val="480"/>
          <w:marRight w:val="0"/>
          <w:marTop w:val="0"/>
          <w:marBottom w:val="0"/>
          <w:divBdr>
            <w:top w:val="none" w:sz="0" w:space="0" w:color="auto"/>
            <w:left w:val="none" w:sz="0" w:space="0" w:color="auto"/>
            <w:bottom w:val="none" w:sz="0" w:space="0" w:color="auto"/>
            <w:right w:val="none" w:sz="0" w:space="0" w:color="auto"/>
          </w:divBdr>
        </w:div>
        <w:div w:id="1234464862">
          <w:marLeft w:val="480"/>
          <w:marRight w:val="0"/>
          <w:marTop w:val="0"/>
          <w:marBottom w:val="0"/>
          <w:divBdr>
            <w:top w:val="none" w:sz="0" w:space="0" w:color="auto"/>
            <w:left w:val="none" w:sz="0" w:space="0" w:color="auto"/>
            <w:bottom w:val="none" w:sz="0" w:space="0" w:color="auto"/>
            <w:right w:val="none" w:sz="0" w:space="0" w:color="auto"/>
          </w:divBdr>
        </w:div>
        <w:div w:id="1076586676">
          <w:marLeft w:val="480"/>
          <w:marRight w:val="0"/>
          <w:marTop w:val="0"/>
          <w:marBottom w:val="0"/>
          <w:divBdr>
            <w:top w:val="none" w:sz="0" w:space="0" w:color="auto"/>
            <w:left w:val="none" w:sz="0" w:space="0" w:color="auto"/>
            <w:bottom w:val="none" w:sz="0" w:space="0" w:color="auto"/>
            <w:right w:val="none" w:sz="0" w:space="0" w:color="auto"/>
          </w:divBdr>
        </w:div>
        <w:div w:id="2076589372">
          <w:marLeft w:val="480"/>
          <w:marRight w:val="0"/>
          <w:marTop w:val="0"/>
          <w:marBottom w:val="0"/>
          <w:divBdr>
            <w:top w:val="none" w:sz="0" w:space="0" w:color="auto"/>
            <w:left w:val="none" w:sz="0" w:space="0" w:color="auto"/>
            <w:bottom w:val="none" w:sz="0" w:space="0" w:color="auto"/>
            <w:right w:val="none" w:sz="0" w:space="0" w:color="auto"/>
          </w:divBdr>
        </w:div>
        <w:div w:id="985473490">
          <w:marLeft w:val="480"/>
          <w:marRight w:val="0"/>
          <w:marTop w:val="0"/>
          <w:marBottom w:val="0"/>
          <w:divBdr>
            <w:top w:val="none" w:sz="0" w:space="0" w:color="auto"/>
            <w:left w:val="none" w:sz="0" w:space="0" w:color="auto"/>
            <w:bottom w:val="none" w:sz="0" w:space="0" w:color="auto"/>
            <w:right w:val="none" w:sz="0" w:space="0" w:color="auto"/>
          </w:divBdr>
        </w:div>
        <w:div w:id="1518042314">
          <w:marLeft w:val="480"/>
          <w:marRight w:val="0"/>
          <w:marTop w:val="0"/>
          <w:marBottom w:val="0"/>
          <w:divBdr>
            <w:top w:val="none" w:sz="0" w:space="0" w:color="auto"/>
            <w:left w:val="none" w:sz="0" w:space="0" w:color="auto"/>
            <w:bottom w:val="none" w:sz="0" w:space="0" w:color="auto"/>
            <w:right w:val="none" w:sz="0" w:space="0" w:color="auto"/>
          </w:divBdr>
        </w:div>
        <w:div w:id="759986866">
          <w:marLeft w:val="480"/>
          <w:marRight w:val="0"/>
          <w:marTop w:val="0"/>
          <w:marBottom w:val="0"/>
          <w:divBdr>
            <w:top w:val="none" w:sz="0" w:space="0" w:color="auto"/>
            <w:left w:val="none" w:sz="0" w:space="0" w:color="auto"/>
            <w:bottom w:val="none" w:sz="0" w:space="0" w:color="auto"/>
            <w:right w:val="none" w:sz="0" w:space="0" w:color="auto"/>
          </w:divBdr>
        </w:div>
        <w:div w:id="1846435325">
          <w:marLeft w:val="480"/>
          <w:marRight w:val="0"/>
          <w:marTop w:val="0"/>
          <w:marBottom w:val="0"/>
          <w:divBdr>
            <w:top w:val="none" w:sz="0" w:space="0" w:color="auto"/>
            <w:left w:val="none" w:sz="0" w:space="0" w:color="auto"/>
            <w:bottom w:val="none" w:sz="0" w:space="0" w:color="auto"/>
            <w:right w:val="none" w:sz="0" w:space="0" w:color="auto"/>
          </w:divBdr>
        </w:div>
        <w:div w:id="1955481462">
          <w:marLeft w:val="480"/>
          <w:marRight w:val="0"/>
          <w:marTop w:val="0"/>
          <w:marBottom w:val="0"/>
          <w:divBdr>
            <w:top w:val="none" w:sz="0" w:space="0" w:color="auto"/>
            <w:left w:val="none" w:sz="0" w:space="0" w:color="auto"/>
            <w:bottom w:val="none" w:sz="0" w:space="0" w:color="auto"/>
            <w:right w:val="none" w:sz="0" w:space="0" w:color="auto"/>
          </w:divBdr>
        </w:div>
        <w:div w:id="21134997">
          <w:marLeft w:val="480"/>
          <w:marRight w:val="0"/>
          <w:marTop w:val="0"/>
          <w:marBottom w:val="0"/>
          <w:divBdr>
            <w:top w:val="none" w:sz="0" w:space="0" w:color="auto"/>
            <w:left w:val="none" w:sz="0" w:space="0" w:color="auto"/>
            <w:bottom w:val="none" w:sz="0" w:space="0" w:color="auto"/>
            <w:right w:val="none" w:sz="0" w:space="0" w:color="auto"/>
          </w:divBdr>
        </w:div>
        <w:div w:id="2110467853">
          <w:marLeft w:val="480"/>
          <w:marRight w:val="0"/>
          <w:marTop w:val="0"/>
          <w:marBottom w:val="0"/>
          <w:divBdr>
            <w:top w:val="none" w:sz="0" w:space="0" w:color="auto"/>
            <w:left w:val="none" w:sz="0" w:space="0" w:color="auto"/>
            <w:bottom w:val="none" w:sz="0" w:space="0" w:color="auto"/>
            <w:right w:val="none" w:sz="0" w:space="0" w:color="auto"/>
          </w:divBdr>
        </w:div>
        <w:div w:id="1290621832">
          <w:marLeft w:val="480"/>
          <w:marRight w:val="0"/>
          <w:marTop w:val="0"/>
          <w:marBottom w:val="0"/>
          <w:divBdr>
            <w:top w:val="none" w:sz="0" w:space="0" w:color="auto"/>
            <w:left w:val="none" w:sz="0" w:space="0" w:color="auto"/>
            <w:bottom w:val="none" w:sz="0" w:space="0" w:color="auto"/>
            <w:right w:val="none" w:sz="0" w:space="0" w:color="auto"/>
          </w:divBdr>
        </w:div>
        <w:div w:id="560095103">
          <w:marLeft w:val="480"/>
          <w:marRight w:val="0"/>
          <w:marTop w:val="0"/>
          <w:marBottom w:val="0"/>
          <w:divBdr>
            <w:top w:val="none" w:sz="0" w:space="0" w:color="auto"/>
            <w:left w:val="none" w:sz="0" w:space="0" w:color="auto"/>
            <w:bottom w:val="none" w:sz="0" w:space="0" w:color="auto"/>
            <w:right w:val="none" w:sz="0" w:space="0" w:color="auto"/>
          </w:divBdr>
        </w:div>
        <w:div w:id="2041855404">
          <w:marLeft w:val="480"/>
          <w:marRight w:val="0"/>
          <w:marTop w:val="0"/>
          <w:marBottom w:val="0"/>
          <w:divBdr>
            <w:top w:val="none" w:sz="0" w:space="0" w:color="auto"/>
            <w:left w:val="none" w:sz="0" w:space="0" w:color="auto"/>
            <w:bottom w:val="none" w:sz="0" w:space="0" w:color="auto"/>
            <w:right w:val="none" w:sz="0" w:space="0" w:color="auto"/>
          </w:divBdr>
        </w:div>
        <w:div w:id="477499357">
          <w:marLeft w:val="480"/>
          <w:marRight w:val="0"/>
          <w:marTop w:val="0"/>
          <w:marBottom w:val="0"/>
          <w:divBdr>
            <w:top w:val="none" w:sz="0" w:space="0" w:color="auto"/>
            <w:left w:val="none" w:sz="0" w:space="0" w:color="auto"/>
            <w:bottom w:val="none" w:sz="0" w:space="0" w:color="auto"/>
            <w:right w:val="none" w:sz="0" w:space="0" w:color="auto"/>
          </w:divBdr>
        </w:div>
        <w:div w:id="872882348">
          <w:marLeft w:val="480"/>
          <w:marRight w:val="0"/>
          <w:marTop w:val="0"/>
          <w:marBottom w:val="0"/>
          <w:divBdr>
            <w:top w:val="none" w:sz="0" w:space="0" w:color="auto"/>
            <w:left w:val="none" w:sz="0" w:space="0" w:color="auto"/>
            <w:bottom w:val="none" w:sz="0" w:space="0" w:color="auto"/>
            <w:right w:val="none" w:sz="0" w:space="0" w:color="auto"/>
          </w:divBdr>
        </w:div>
        <w:div w:id="394938990">
          <w:marLeft w:val="480"/>
          <w:marRight w:val="0"/>
          <w:marTop w:val="0"/>
          <w:marBottom w:val="0"/>
          <w:divBdr>
            <w:top w:val="none" w:sz="0" w:space="0" w:color="auto"/>
            <w:left w:val="none" w:sz="0" w:space="0" w:color="auto"/>
            <w:bottom w:val="none" w:sz="0" w:space="0" w:color="auto"/>
            <w:right w:val="none" w:sz="0" w:space="0" w:color="auto"/>
          </w:divBdr>
        </w:div>
        <w:div w:id="201212805">
          <w:marLeft w:val="480"/>
          <w:marRight w:val="0"/>
          <w:marTop w:val="0"/>
          <w:marBottom w:val="0"/>
          <w:divBdr>
            <w:top w:val="none" w:sz="0" w:space="0" w:color="auto"/>
            <w:left w:val="none" w:sz="0" w:space="0" w:color="auto"/>
            <w:bottom w:val="none" w:sz="0" w:space="0" w:color="auto"/>
            <w:right w:val="none" w:sz="0" w:space="0" w:color="auto"/>
          </w:divBdr>
        </w:div>
        <w:div w:id="2047093740">
          <w:marLeft w:val="480"/>
          <w:marRight w:val="0"/>
          <w:marTop w:val="0"/>
          <w:marBottom w:val="0"/>
          <w:divBdr>
            <w:top w:val="none" w:sz="0" w:space="0" w:color="auto"/>
            <w:left w:val="none" w:sz="0" w:space="0" w:color="auto"/>
            <w:bottom w:val="none" w:sz="0" w:space="0" w:color="auto"/>
            <w:right w:val="none" w:sz="0" w:space="0" w:color="auto"/>
          </w:divBdr>
        </w:div>
        <w:div w:id="276186046">
          <w:marLeft w:val="480"/>
          <w:marRight w:val="0"/>
          <w:marTop w:val="0"/>
          <w:marBottom w:val="0"/>
          <w:divBdr>
            <w:top w:val="none" w:sz="0" w:space="0" w:color="auto"/>
            <w:left w:val="none" w:sz="0" w:space="0" w:color="auto"/>
            <w:bottom w:val="none" w:sz="0" w:space="0" w:color="auto"/>
            <w:right w:val="none" w:sz="0" w:space="0" w:color="auto"/>
          </w:divBdr>
        </w:div>
        <w:div w:id="399795649">
          <w:marLeft w:val="480"/>
          <w:marRight w:val="0"/>
          <w:marTop w:val="0"/>
          <w:marBottom w:val="0"/>
          <w:divBdr>
            <w:top w:val="none" w:sz="0" w:space="0" w:color="auto"/>
            <w:left w:val="none" w:sz="0" w:space="0" w:color="auto"/>
            <w:bottom w:val="none" w:sz="0" w:space="0" w:color="auto"/>
            <w:right w:val="none" w:sz="0" w:space="0" w:color="auto"/>
          </w:divBdr>
        </w:div>
        <w:div w:id="1632973991">
          <w:marLeft w:val="480"/>
          <w:marRight w:val="0"/>
          <w:marTop w:val="0"/>
          <w:marBottom w:val="0"/>
          <w:divBdr>
            <w:top w:val="none" w:sz="0" w:space="0" w:color="auto"/>
            <w:left w:val="none" w:sz="0" w:space="0" w:color="auto"/>
            <w:bottom w:val="none" w:sz="0" w:space="0" w:color="auto"/>
            <w:right w:val="none" w:sz="0" w:space="0" w:color="auto"/>
          </w:divBdr>
        </w:div>
        <w:div w:id="241842713">
          <w:marLeft w:val="480"/>
          <w:marRight w:val="0"/>
          <w:marTop w:val="0"/>
          <w:marBottom w:val="0"/>
          <w:divBdr>
            <w:top w:val="none" w:sz="0" w:space="0" w:color="auto"/>
            <w:left w:val="none" w:sz="0" w:space="0" w:color="auto"/>
            <w:bottom w:val="none" w:sz="0" w:space="0" w:color="auto"/>
            <w:right w:val="none" w:sz="0" w:space="0" w:color="auto"/>
          </w:divBdr>
        </w:div>
        <w:div w:id="1111433232">
          <w:marLeft w:val="480"/>
          <w:marRight w:val="0"/>
          <w:marTop w:val="0"/>
          <w:marBottom w:val="0"/>
          <w:divBdr>
            <w:top w:val="none" w:sz="0" w:space="0" w:color="auto"/>
            <w:left w:val="none" w:sz="0" w:space="0" w:color="auto"/>
            <w:bottom w:val="none" w:sz="0" w:space="0" w:color="auto"/>
            <w:right w:val="none" w:sz="0" w:space="0" w:color="auto"/>
          </w:divBdr>
        </w:div>
        <w:div w:id="746000">
          <w:marLeft w:val="480"/>
          <w:marRight w:val="0"/>
          <w:marTop w:val="0"/>
          <w:marBottom w:val="0"/>
          <w:divBdr>
            <w:top w:val="none" w:sz="0" w:space="0" w:color="auto"/>
            <w:left w:val="none" w:sz="0" w:space="0" w:color="auto"/>
            <w:bottom w:val="none" w:sz="0" w:space="0" w:color="auto"/>
            <w:right w:val="none" w:sz="0" w:space="0" w:color="auto"/>
          </w:divBdr>
        </w:div>
        <w:div w:id="93130482">
          <w:marLeft w:val="480"/>
          <w:marRight w:val="0"/>
          <w:marTop w:val="0"/>
          <w:marBottom w:val="0"/>
          <w:divBdr>
            <w:top w:val="none" w:sz="0" w:space="0" w:color="auto"/>
            <w:left w:val="none" w:sz="0" w:space="0" w:color="auto"/>
            <w:bottom w:val="none" w:sz="0" w:space="0" w:color="auto"/>
            <w:right w:val="none" w:sz="0" w:space="0" w:color="auto"/>
          </w:divBdr>
        </w:div>
        <w:div w:id="1588690300">
          <w:marLeft w:val="480"/>
          <w:marRight w:val="0"/>
          <w:marTop w:val="0"/>
          <w:marBottom w:val="0"/>
          <w:divBdr>
            <w:top w:val="none" w:sz="0" w:space="0" w:color="auto"/>
            <w:left w:val="none" w:sz="0" w:space="0" w:color="auto"/>
            <w:bottom w:val="none" w:sz="0" w:space="0" w:color="auto"/>
            <w:right w:val="none" w:sz="0" w:space="0" w:color="auto"/>
          </w:divBdr>
        </w:div>
        <w:div w:id="970595050">
          <w:marLeft w:val="480"/>
          <w:marRight w:val="0"/>
          <w:marTop w:val="0"/>
          <w:marBottom w:val="0"/>
          <w:divBdr>
            <w:top w:val="none" w:sz="0" w:space="0" w:color="auto"/>
            <w:left w:val="none" w:sz="0" w:space="0" w:color="auto"/>
            <w:bottom w:val="none" w:sz="0" w:space="0" w:color="auto"/>
            <w:right w:val="none" w:sz="0" w:space="0" w:color="auto"/>
          </w:divBdr>
        </w:div>
        <w:div w:id="1400129160">
          <w:marLeft w:val="480"/>
          <w:marRight w:val="0"/>
          <w:marTop w:val="0"/>
          <w:marBottom w:val="0"/>
          <w:divBdr>
            <w:top w:val="none" w:sz="0" w:space="0" w:color="auto"/>
            <w:left w:val="none" w:sz="0" w:space="0" w:color="auto"/>
            <w:bottom w:val="none" w:sz="0" w:space="0" w:color="auto"/>
            <w:right w:val="none" w:sz="0" w:space="0" w:color="auto"/>
          </w:divBdr>
        </w:div>
        <w:div w:id="2126122053">
          <w:marLeft w:val="480"/>
          <w:marRight w:val="0"/>
          <w:marTop w:val="0"/>
          <w:marBottom w:val="0"/>
          <w:divBdr>
            <w:top w:val="none" w:sz="0" w:space="0" w:color="auto"/>
            <w:left w:val="none" w:sz="0" w:space="0" w:color="auto"/>
            <w:bottom w:val="none" w:sz="0" w:space="0" w:color="auto"/>
            <w:right w:val="none" w:sz="0" w:space="0" w:color="auto"/>
          </w:divBdr>
        </w:div>
        <w:div w:id="1175147196">
          <w:marLeft w:val="480"/>
          <w:marRight w:val="0"/>
          <w:marTop w:val="0"/>
          <w:marBottom w:val="0"/>
          <w:divBdr>
            <w:top w:val="none" w:sz="0" w:space="0" w:color="auto"/>
            <w:left w:val="none" w:sz="0" w:space="0" w:color="auto"/>
            <w:bottom w:val="none" w:sz="0" w:space="0" w:color="auto"/>
            <w:right w:val="none" w:sz="0" w:space="0" w:color="auto"/>
          </w:divBdr>
        </w:div>
        <w:div w:id="598753609">
          <w:marLeft w:val="480"/>
          <w:marRight w:val="0"/>
          <w:marTop w:val="0"/>
          <w:marBottom w:val="0"/>
          <w:divBdr>
            <w:top w:val="none" w:sz="0" w:space="0" w:color="auto"/>
            <w:left w:val="none" w:sz="0" w:space="0" w:color="auto"/>
            <w:bottom w:val="none" w:sz="0" w:space="0" w:color="auto"/>
            <w:right w:val="none" w:sz="0" w:space="0" w:color="auto"/>
          </w:divBdr>
        </w:div>
        <w:div w:id="780952121">
          <w:marLeft w:val="480"/>
          <w:marRight w:val="0"/>
          <w:marTop w:val="0"/>
          <w:marBottom w:val="0"/>
          <w:divBdr>
            <w:top w:val="none" w:sz="0" w:space="0" w:color="auto"/>
            <w:left w:val="none" w:sz="0" w:space="0" w:color="auto"/>
            <w:bottom w:val="none" w:sz="0" w:space="0" w:color="auto"/>
            <w:right w:val="none" w:sz="0" w:space="0" w:color="auto"/>
          </w:divBdr>
        </w:div>
        <w:div w:id="1993485626">
          <w:marLeft w:val="480"/>
          <w:marRight w:val="0"/>
          <w:marTop w:val="0"/>
          <w:marBottom w:val="0"/>
          <w:divBdr>
            <w:top w:val="none" w:sz="0" w:space="0" w:color="auto"/>
            <w:left w:val="none" w:sz="0" w:space="0" w:color="auto"/>
            <w:bottom w:val="none" w:sz="0" w:space="0" w:color="auto"/>
            <w:right w:val="none" w:sz="0" w:space="0" w:color="auto"/>
          </w:divBdr>
        </w:div>
        <w:div w:id="1167599306">
          <w:marLeft w:val="480"/>
          <w:marRight w:val="0"/>
          <w:marTop w:val="0"/>
          <w:marBottom w:val="0"/>
          <w:divBdr>
            <w:top w:val="none" w:sz="0" w:space="0" w:color="auto"/>
            <w:left w:val="none" w:sz="0" w:space="0" w:color="auto"/>
            <w:bottom w:val="none" w:sz="0" w:space="0" w:color="auto"/>
            <w:right w:val="none" w:sz="0" w:space="0" w:color="auto"/>
          </w:divBdr>
        </w:div>
        <w:div w:id="974987292">
          <w:marLeft w:val="480"/>
          <w:marRight w:val="0"/>
          <w:marTop w:val="0"/>
          <w:marBottom w:val="0"/>
          <w:divBdr>
            <w:top w:val="none" w:sz="0" w:space="0" w:color="auto"/>
            <w:left w:val="none" w:sz="0" w:space="0" w:color="auto"/>
            <w:bottom w:val="none" w:sz="0" w:space="0" w:color="auto"/>
            <w:right w:val="none" w:sz="0" w:space="0" w:color="auto"/>
          </w:divBdr>
        </w:div>
        <w:div w:id="446580090">
          <w:marLeft w:val="480"/>
          <w:marRight w:val="0"/>
          <w:marTop w:val="0"/>
          <w:marBottom w:val="0"/>
          <w:divBdr>
            <w:top w:val="none" w:sz="0" w:space="0" w:color="auto"/>
            <w:left w:val="none" w:sz="0" w:space="0" w:color="auto"/>
            <w:bottom w:val="none" w:sz="0" w:space="0" w:color="auto"/>
            <w:right w:val="none" w:sz="0" w:space="0" w:color="auto"/>
          </w:divBdr>
        </w:div>
        <w:div w:id="15544977">
          <w:marLeft w:val="480"/>
          <w:marRight w:val="0"/>
          <w:marTop w:val="0"/>
          <w:marBottom w:val="0"/>
          <w:divBdr>
            <w:top w:val="none" w:sz="0" w:space="0" w:color="auto"/>
            <w:left w:val="none" w:sz="0" w:space="0" w:color="auto"/>
            <w:bottom w:val="none" w:sz="0" w:space="0" w:color="auto"/>
            <w:right w:val="none" w:sz="0" w:space="0" w:color="auto"/>
          </w:divBdr>
        </w:div>
        <w:div w:id="512114920">
          <w:marLeft w:val="480"/>
          <w:marRight w:val="0"/>
          <w:marTop w:val="0"/>
          <w:marBottom w:val="0"/>
          <w:divBdr>
            <w:top w:val="none" w:sz="0" w:space="0" w:color="auto"/>
            <w:left w:val="none" w:sz="0" w:space="0" w:color="auto"/>
            <w:bottom w:val="none" w:sz="0" w:space="0" w:color="auto"/>
            <w:right w:val="none" w:sz="0" w:space="0" w:color="auto"/>
          </w:divBdr>
        </w:div>
        <w:div w:id="262423132">
          <w:marLeft w:val="480"/>
          <w:marRight w:val="0"/>
          <w:marTop w:val="0"/>
          <w:marBottom w:val="0"/>
          <w:divBdr>
            <w:top w:val="none" w:sz="0" w:space="0" w:color="auto"/>
            <w:left w:val="none" w:sz="0" w:space="0" w:color="auto"/>
            <w:bottom w:val="none" w:sz="0" w:space="0" w:color="auto"/>
            <w:right w:val="none" w:sz="0" w:space="0" w:color="auto"/>
          </w:divBdr>
        </w:div>
        <w:div w:id="627318655">
          <w:marLeft w:val="480"/>
          <w:marRight w:val="0"/>
          <w:marTop w:val="0"/>
          <w:marBottom w:val="0"/>
          <w:divBdr>
            <w:top w:val="none" w:sz="0" w:space="0" w:color="auto"/>
            <w:left w:val="none" w:sz="0" w:space="0" w:color="auto"/>
            <w:bottom w:val="none" w:sz="0" w:space="0" w:color="auto"/>
            <w:right w:val="none" w:sz="0" w:space="0" w:color="auto"/>
          </w:divBdr>
        </w:div>
        <w:div w:id="1666081479">
          <w:marLeft w:val="480"/>
          <w:marRight w:val="0"/>
          <w:marTop w:val="0"/>
          <w:marBottom w:val="0"/>
          <w:divBdr>
            <w:top w:val="none" w:sz="0" w:space="0" w:color="auto"/>
            <w:left w:val="none" w:sz="0" w:space="0" w:color="auto"/>
            <w:bottom w:val="none" w:sz="0" w:space="0" w:color="auto"/>
            <w:right w:val="none" w:sz="0" w:space="0" w:color="auto"/>
          </w:divBdr>
        </w:div>
        <w:div w:id="1663728658">
          <w:marLeft w:val="480"/>
          <w:marRight w:val="0"/>
          <w:marTop w:val="0"/>
          <w:marBottom w:val="0"/>
          <w:divBdr>
            <w:top w:val="none" w:sz="0" w:space="0" w:color="auto"/>
            <w:left w:val="none" w:sz="0" w:space="0" w:color="auto"/>
            <w:bottom w:val="none" w:sz="0" w:space="0" w:color="auto"/>
            <w:right w:val="none" w:sz="0" w:space="0" w:color="auto"/>
          </w:divBdr>
        </w:div>
        <w:div w:id="2105572503">
          <w:marLeft w:val="480"/>
          <w:marRight w:val="0"/>
          <w:marTop w:val="0"/>
          <w:marBottom w:val="0"/>
          <w:divBdr>
            <w:top w:val="none" w:sz="0" w:space="0" w:color="auto"/>
            <w:left w:val="none" w:sz="0" w:space="0" w:color="auto"/>
            <w:bottom w:val="none" w:sz="0" w:space="0" w:color="auto"/>
            <w:right w:val="none" w:sz="0" w:space="0" w:color="auto"/>
          </w:divBdr>
        </w:div>
      </w:divsChild>
    </w:div>
    <w:div w:id="1425373399">
      <w:bodyDiv w:val="1"/>
      <w:marLeft w:val="0"/>
      <w:marRight w:val="0"/>
      <w:marTop w:val="0"/>
      <w:marBottom w:val="0"/>
      <w:divBdr>
        <w:top w:val="none" w:sz="0" w:space="0" w:color="auto"/>
        <w:left w:val="none" w:sz="0" w:space="0" w:color="auto"/>
        <w:bottom w:val="none" w:sz="0" w:space="0" w:color="auto"/>
        <w:right w:val="none" w:sz="0" w:space="0" w:color="auto"/>
      </w:divBdr>
    </w:div>
    <w:div w:id="1425415214">
      <w:bodyDiv w:val="1"/>
      <w:marLeft w:val="0"/>
      <w:marRight w:val="0"/>
      <w:marTop w:val="0"/>
      <w:marBottom w:val="0"/>
      <w:divBdr>
        <w:top w:val="none" w:sz="0" w:space="0" w:color="auto"/>
        <w:left w:val="none" w:sz="0" w:space="0" w:color="auto"/>
        <w:bottom w:val="none" w:sz="0" w:space="0" w:color="auto"/>
        <w:right w:val="none" w:sz="0" w:space="0" w:color="auto"/>
      </w:divBdr>
    </w:div>
    <w:div w:id="1432432759">
      <w:bodyDiv w:val="1"/>
      <w:marLeft w:val="0"/>
      <w:marRight w:val="0"/>
      <w:marTop w:val="0"/>
      <w:marBottom w:val="0"/>
      <w:divBdr>
        <w:top w:val="none" w:sz="0" w:space="0" w:color="auto"/>
        <w:left w:val="none" w:sz="0" w:space="0" w:color="auto"/>
        <w:bottom w:val="none" w:sz="0" w:space="0" w:color="auto"/>
        <w:right w:val="none" w:sz="0" w:space="0" w:color="auto"/>
      </w:divBdr>
    </w:div>
    <w:div w:id="1434856539">
      <w:bodyDiv w:val="1"/>
      <w:marLeft w:val="0"/>
      <w:marRight w:val="0"/>
      <w:marTop w:val="0"/>
      <w:marBottom w:val="0"/>
      <w:divBdr>
        <w:top w:val="none" w:sz="0" w:space="0" w:color="auto"/>
        <w:left w:val="none" w:sz="0" w:space="0" w:color="auto"/>
        <w:bottom w:val="none" w:sz="0" w:space="0" w:color="auto"/>
        <w:right w:val="none" w:sz="0" w:space="0" w:color="auto"/>
      </w:divBdr>
    </w:div>
    <w:div w:id="1450705989">
      <w:bodyDiv w:val="1"/>
      <w:marLeft w:val="0"/>
      <w:marRight w:val="0"/>
      <w:marTop w:val="0"/>
      <w:marBottom w:val="0"/>
      <w:divBdr>
        <w:top w:val="none" w:sz="0" w:space="0" w:color="auto"/>
        <w:left w:val="none" w:sz="0" w:space="0" w:color="auto"/>
        <w:bottom w:val="none" w:sz="0" w:space="0" w:color="auto"/>
        <w:right w:val="none" w:sz="0" w:space="0" w:color="auto"/>
      </w:divBdr>
    </w:div>
    <w:div w:id="1460492382">
      <w:bodyDiv w:val="1"/>
      <w:marLeft w:val="0"/>
      <w:marRight w:val="0"/>
      <w:marTop w:val="0"/>
      <w:marBottom w:val="0"/>
      <w:divBdr>
        <w:top w:val="none" w:sz="0" w:space="0" w:color="auto"/>
        <w:left w:val="none" w:sz="0" w:space="0" w:color="auto"/>
        <w:bottom w:val="none" w:sz="0" w:space="0" w:color="auto"/>
        <w:right w:val="none" w:sz="0" w:space="0" w:color="auto"/>
      </w:divBdr>
    </w:div>
    <w:div w:id="1460537787">
      <w:bodyDiv w:val="1"/>
      <w:marLeft w:val="0"/>
      <w:marRight w:val="0"/>
      <w:marTop w:val="0"/>
      <w:marBottom w:val="0"/>
      <w:divBdr>
        <w:top w:val="none" w:sz="0" w:space="0" w:color="auto"/>
        <w:left w:val="none" w:sz="0" w:space="0" w:color="auto"/>
        <w:bottom w:val="none" w:sz="0" w:space="0" w:color="auto"/>
        <w:right w:val="none" w:sz="0" w:space="0" w:color="auto"/>
      </w:divBdr>
    </w:div>
    <w:div w:id="1461877524">
      <w:bodyDiv w:val="1"/>
      <w:marLeft w:val="0"/>
      <w:marRight w:val="0"/>
      <w:marTop w:val="0"/>
      <w:marBottom w:val="0"/>
      <w:divBdr>
        <w:top w:val="none" w:sz="0" w:space="0" w:color="auto"/>
        <w:left w:val="none" w:sz="0" w:space="0" w:color="auto"/>
        <w:bottom w:val="none" w:sz="0" w:space="0" w:color="auto"/>
        <w:right w:val="none" w:sz="0" w:space="0" w:color="auto"/>
      </w:divBdr>
    </w:div>
    <w:div w:id="1463695866">
      <w:bodyDiv w:val="1"/>
      <w:marLeft w:val="0"/>
      <w:marRight w:val="0"/>
      <w:marTop w:val="0"/>
      <w:marBottom w:val="0"/>
      <w:divBdr>
        <w:top w:val="none" w:sz="0" w:space="0" w:color="auto"/>
        <w:left w:val="none" w:sz="0" w:space="0" w:color="auto"/>
        <w:bottom w:val="none" w:sz="0" w:space="0" w:color="auto"/>
        <w:right w:val="none" w:sz="0" w:space="0" w:color="auto"/>
      </w:divBdr>
    </w:div>
    <w:div w:id="1475947965">
      <w:bodyDiv w:val="1"/>
      <w:marLeft w:val="0"/>
      <w:marRight w:val="0"/>
      <w:marTop w:val="0"/>
      <w:marBottom w:val="0"/>
      <w:divBdr>
        <w:top w:val="none" w:sz="0" w:space="0" w:color="auto"/>
        <w:left w:val="none" w:sz="0" w:space="0" w:color="auto"/>
        <w:bottom w:val="none" w:sz="0" w:space="0" w:color="auto"/>
        <w:right w:val="none" w:sz="0" w:space="0" w:color="auto"/>
      </w:divBdr>
      <w:divsChild>
        <w:div w:id="1984964512">
          <w:marLeft w:val="480"/>
          <w:marRight w:val="0"/>
          <w:marTop w:val="0"/>
          <w:marBottom w:val="0"/>
          <w:divBdr>
            <w:top w:val="none" w:sz="0" w:space="0" w:color="auto"/>
            <w:left w:val="none" w:sz="0" w:space="0" w:color="auto"/>
            <w:bottom w:val="none" w:sz="0" w:space="0" w:color="auto"/>
            <w:right w:val="none" w:sz="0" w:space="0" w:color="auto"/>
          </w:divBdr>
        </w:div>
        <w:div w:id="1687514110">
          <w:marLeft w:val="480"/>
          <w:marRight w:val="0"/>
          <w:marTop w:val="0"/>
          <w:marBottom w:val="0"/>
          <w:divBdr>
            <w:top w:val="none" w:sz="0" w:space="0" w:color="auto"/>
            <w:left w:val="none" w:sz="0" w:space="0" w:color="auto"/>
            <w:bottom w:val="none" w:sz="0" w:space="0" w:color="auto"/>
            <w:right w:val="none" w:sz="0" w:space="0" w:color="auto"/>
          </w:divBdr>
        </w:div>
        <w:div w:id="556549429">
          <w:marLeft w:val="480"/>
          <w:marRight w:val="0"/>
          <w:marTop w:val="0"/>
          <w:marBottom w:val="0"/>
          <w:divBdr>
            <w:top w:val="none" w:sz="0" w:space="0" w:color="auto"/>
            <w:left w:val="none" w:sz="0" w:space="0" w:color="auto"/>
            <w:bottom w:val="none" w:sz="0" w:space="0" w:color="auto"/>
            <w:right w:val="none" w:sz="0" w:space="0" w:color="auto"/>
          </w:divBdr>
        </w:div>
        <w:div w:id="727068342">
          <w:marLeft w:val="480"/>
          <w:marRight w:val="0"/>
          <w:marTop w:val="0"/>
          <w:marBottom w:val="0"/>
          <w:divBdr>
            <w:top w:val="none" w:sz="0" w:space="0" w:color="auto"/>
            <w:left w:val="none" w:sz="0" w:space="0" w:color="auto"/>
            <w:bottom w:val="none" w:sz="0" w:space="0" w:color="auto"/>
            <w:right w:val="none" w:sz="0" w:space="0" w:color="auto"/>
          </w:divBdr>
        </w:div>
        <w:div w:id="805394576">
          <w:marLeft w:val="480"/>
          <w:marRight w:val="0"/>
          <w:marTop w:val="0"/>
          <w:marBottom w:val="0"/>
          <w:divBdr>
            <w:top w:val="none" w:sz="0" w:space="0" w:color="auto"/>
            <w:left w:val="none" w:sz="0" w:space="0" w:color="auto"/>
            <w:bottom w:val="none" w:sz="0" w:space="0" w:color="auto"/>
            <w:right w:val="none" w:sz="0" w:space="0" w:color="auto"/>
          </w:divBdr>
        </w:div>
        <w:div w:id="1508786151">
          <w:marLeft w:val="480"/>
          <w:marRight w:val="0"/>
          <w:marTop w:val="0"/>
          <w:marBottom w:val="0"/>
          <w:divBdr>
            <w:top w:val="none" w:sz="0" w:space="0" w:color="auto"/>
            <w:left w:val="none" w:sz="0" w:space="0" w:color="auto"/>
            <w:bottom w:val="none" w:sz="0" w:space="0" w:color="auto"/>
            <w:right w:val="none" w:sz="0" w:space="0" w:color="auto"/>
          </w:divBdr>
        </w:div>
        <w:div w:id="1110317771">
          <w:marLeft w:val="480"/>
          <w:marRight w:val="0"/>
          <w:marTop w:val="0"/>
          <w:marBottom w:val="0"/>
          <w:divBdr>
            <w:top w:val="none" w:sz="0" w:space="0" w:color="auto"/>
            <w:left w:val="none" w:sz="0" w:space="0" w:color="auto"/>
            <w:bottom w:val="none" w:sz="0" w:space="0" w:color="auto"/>
            <w:right w:val="none" w:sz="0" w:space="0" w:color="auto"/>
          </w:divBdr>
        </w:div>
        <w:div w:id="1652322740">
          <w:marLeft w:val="480"/>
          <w:marRight w:val="0"/>
          <w:marTop w:val="0"/>
          <w:marBottom w:val="0"/>
          <w:divBdr>
            <w:top w:val="none" w:sz="0" w:space="0" w:color="auto"/>
            <w:left w:val="none" w:sz="0" w:space="0" w:color="auto"/>
            <w:bottom w:val="none" w:sz="0" w:space="0" w:color="auto"/>
            <w:right w:val="none" w:sz="0" w:space="0" w:color="auto"/>
          </w:divBdr>
        </w:div>
        <w:div w:id="1547066828">
          <w:marLeft w:val="480"/>
          <w:marRight w:val="0"/>
          <w:marTop w:val="0"/>
          <w:marBottom w:val="0"/>
          <w:divBdr>
            <w:top w:val="none" w:sz="0" w:space="0" w:color="auto"/>
            <w:left w:val="none" w:sz="0" w:space="0" w:color="auto"/>
            <w:bottom w:val="none" w:sz="0" w:space="0" w:color="auto"/>
            <w:right w:val="none" w:sz="0" w:space="0" w:color="auto"/>
          </w:divBdr>
        </w:div>
        <w:div w:id="1524707405">
          <w:marLeft w:val="480"/>
          <w:marRight w:val="0"/>
          <w:marTop w:val="0"/>
          <w:marBottom w:val="0"/>
          <w:divBdr>
            <w:top w:val="none" w:sz="0" w:space="0" w:color="auto"/>
            <w:left w:val="none" w:sz="0" w:space="0" w:color="auto"/>
            <w:bottom w:val="none" w:sz="0" w:space="0" w:color="auto"/>
            <w:right w:val="none" w:sz="0" w:space="0" w:color="auto"/>
          </w:divBdr>
        </w:div>
        <w:div w:id="695928266">
          <w:marLeft w:val="480"/>
          <w:marRight w:val="0"/>
          <w:marTop w:val="0"/>
          <w:marBottom w:val="0"/>
          <w:divBdr>
            <w:top w:val="none" w:sz="0" w:space="0" w:color="auto"/>
            <w:left w:val="none" w:sz="0" w:space="0" w:color="auto"/>
            <w:bottom w:val="none" w:sz="0" w:space="0" w:color="auto"/>
            <w:right w:val="none" w:sz="0" w:space="0" w:color="auto"/>
          </w:divBdr>
        </w:div>
        <w:div w:id="1393963625">
          <w:marLeft w:val="480"/>
          <w:marRight w:val="0"/>
          <w:marTop w:val="0"/>
          <w:marBottom w:val="0"/>
          <w:divBdr>
            <w:top w:val="none" w:sz="0" w:space="0" w:color="auto"/>
            <w:left w:val="none" w:sz="0" w:space="0" w:color="auto"/>
            <w:bottom w:val="none" w:sz="0" w:space="0" w:color="auto"/>
            <w:right w:val="none" w:sz="0" w:space="0" w:color="auto"/>
          </w:divBdr>
        </w:div>
        <w:div w:id="712578859">
          <w:marLeft w:val="480"/>
          <w:marRight w:val="0"/>
          <w:marTop w:val="0"/>
          <w:marBottom w:val="0"/>
          <w:divBdr>
            <w:top w:val="none" w:sz="0" w:space="0" w:color="auto"/>
            <w:left w:val="none" w:sz="0" w:space="0" w:color="auto"/>
            <w:bottom w:val="none" w:sz="0" w:space="0" w:color="auto"/>
            <w:right w:val="none" w:sz="0" w:space="0" w:color="auto"/>
          </w:divBdr>
        </w:div>
        <w:div w:id="1561093690">
          <w:marLeft w:val="480"/>
          <w:marRight w:val="0"/>
          <w:marTop w:val="0"/>
          <w:marBottom w:val="0"/>
          <w:divBdr>
            <w:top w:val="none" w:sz="0" w:space="0" w:color="auto"/>
            <w:left w:val="none" w:sz="0" w:space="0" w:color="auto"/>
            <w:bottom w:val="none" w:sz="0" w:space="0" w:color="auto"/>
            <w:right w:val="none" w:sz="0" w:space="0" w:color="auto"/>
          </w:divBdr>
        </w:div>
        <w:div w:id="85467757">
          <w:marLeft w:val="480"/>
          <w:marRight w:val="0"/>
          <w:marTop w:val="0"/>
          <w:marBottom w:val="0"/>
          <w:divBdr>
            <w:top w:val="none" w:sz="0" w:space="0" w:color="auto"/>
            <w:left w:val="none" w:sz="0" w:space="0" w:color="auto"/>
            <w:bottom w:val="none" w:sz="0" w:space="0" w:color="auto"/>
            <w:right w:val="none" w:sz="0" w:space="0" w:color="auto"/>
          </w:divBdr>
        </w:div>
        <w:div w:id="1619676968">
          <w:marLeft w:val="480"/>
          <w:marRight w:val="0"/>
          <w:marTop w:val="0"/>
          <w:marBottom w:val="0"/>
          <w:divBdr>
            <w:top w:val="none" w:sz="0" w:space="0" w:color="auto"/>
            <w:left w:val="none" w:sz="0" w:space="0" w:color="auto"/>
            <w:bottom w:val="none" w:sz="0" w:space="0" w:color="auto"/>
            <w:right w:val="none" w:sz="0" w:space="0" w:color="auto"/>
          </w:divBdr>
        </w:div>
        <w:div w:id="1716350657">
          <w:marLeft w:val="480"/>
          <w:marRight w:val="0"/>
          <w:marTop w:val="0"/>
          <w:marBottom w:val="0"/>
          <w:divBdr>
            <w:top w:val="none" w:sz="0" w:space="0" w:color="auto"/>
            <w:left w:val="none" w:sz="0" w:space="0" w:color="auto"/>
            <w:bottom w:val="none" w:sz="0" w:space="0" w:color="auto"/>
            <w:right w:val="none" w:sz="0" w:space="0" w:color="auto"/>
          </w:divBdr>
        </w:div>
        <w:div w:id="235283016">
          <w:marLeft w:val="480"/>
          <w:marRight w:val="0"/>
          <w:marTop w:val="0"/>
          <w:marBottom w:val="0"/>
          <w:divBdr>
            <w:top w:val="none" w:sz="0" w:space="0" w:color="auto"/>
            <w:left w:val="none" w:sz="0" w:space="0" w:color="auto"/>
            <w:bottom w:val="none" w:sz="0" w:space="0" w:color="auto"/>
            <w:right w:val="none" w:sz="0" w:space="0" w:color="auto"/>
          </w:divBdr>
        </w:div>
        <w:div w:id="1000502703">
          <w:marLeft w:val="480"/>
          <w:marRight w:val="0"/>
          <w:marTop w:val="0"/>
          <w:marBottom w:val="0"/>
          <w:divBdr>
            <w:top w:val="none" w:sz="0" w:space="0" w:color="auto"/>
            <w:left w:val="none" w:sz="0" w:space="0" w:color="auto"/>
            <w:bottom w:val="none" w:sz="0" w:space="0" w:color="auto"/>
            <w:right w:val="none" w:sz="0" w:space="0" w:color="auto"/>
          </w:divBdr>
        </w:div>
        <w:div w:id="1037006877">
          <w:marLeft w:val="480"/>
          <w:marRight w:val="0"/>
          <w:marTop w:val="0"/>
          <w:marBottom w:val="0"/>
          <w:divBdr>
            <w:top w:val="none" w:sz="0" w:space="0" w:color="auto"/>
            <w:left w:val="none" w:sz="0" w:space="0" w:color="auto"/>
            <w:bottom w:val="none" w:sz="0" w:space="0" w:color="auto"/>
            <w:right w:val="none" w:sz="0" w:space="0" w:color="auto"/>
          </w:divBdr>
        </w:div>
        <w:div w:id="341515315">
          <w:marLeft w:val="480"/>
          <w:marRight w:val="0"/>
          <w:marTop w:val="0"/>
          <w:marBottom w:val="0"/>
          <w:divBdr>
            <w:top w:val="none" w:sz="0" w:space="0" w:color="auto"/>
            <w:left w:val="none" w:sz="0" w:space="0" w:color="auto"/>
            <w:bottom w:val="none" w:sz="0" w:space="0" w:color="auto"/>
            <w:right w:val="none" w:sz="0" w:space="0" w:color="auto"/>
          </w:divBdr>
        </w:div>
        <w:div w:id="846334966">
          <w:marLeft w:val="480"/>
          <w:marRight w:val="0"/>
          <w:marTop w:val="0"/>
          <w:marBottom w:val="0"/>
          <w:divBdr>
            <w:top w:val="none" w:sz="0" w:space="0" w:color="auto"/>
            <w:left w:val="none" w:sz="0" w:space="0" w:color="auto"/>
            <w:bottom w:val="none" w:sz="0" w:space="0" w:color="auto"/>
            <w:right w:val="none" w:sz="0" w:space="0" w:color="auto"/>
          </w:divBdr>
        </w:div>
        <w:div w:id="530802810">
          <w:marLeft w:val="480"/>
          <w:marRight w:val="0"/>
          <w:marTop w:val="0"/>
          <w:marBottom w:val="0"/>
          <w:divBdr>
            <w:top w:val="none" w:sz="0" w:space="0" w:color="auto"/>
            <w:left w:val="none" w:sz="0" w:space="0" w:color="auto"/>
            <w:bottom w:val="none" w:sz="0" w:space="0" w:color="auto"/>
            <w:right w:val="none" w:sz="0" w:space="0" w:color="auto"/>
          </w:divBdr>
        </w:div>
        <w:div w:id="477920616">
          <w:marLeft w:val="480"/>
          <w:marRight w:val="0"/>
          <w:marTop w:val="0"/>
          <w:marBottom w:val="0"/>
          <w:divBdr>
            <w:top w:val="none" w:sz="0" w:space="0" w:color="auto"/>
            <w:left w:val="none" w:sz="0" w:space="0" w:color="auto"/>
            <w:bottom w:val="none" w:sz="0" w:space="0" w:color="auto"/>
            <w:right w:val="none" w:sz="0" w:space="0" w:color="auto"/>
          </w:divBdr>
        </w:div>
        <w:div w:id="744885027">
          <w:marLeft w:val="480"/>
          <w:marRight w:val="0"/>
          <w:marTop w:val="0"/>
          <w:marBottom w:val="0"/>
          <w:divBdr>
            <w:top w:val="none" w:sz="0" w:space="0" w:color="auto"/>
            <w:left w:val="none" w:sz="0" w:space="0" w:color="auto"/>
            <w:bottom w:val="none" w:sz="0" w:space="0" w:color="auto"/>
            <w:right w:val="none" w:sz="0" w:space="0" w:color="auto"/>
          </w:divBdr>
        </w:div>
        <w:div w:id="779378568">
          <w:marLeft w:val="480"/>
          <w:marRight w:val="0"/>
          <w:marTop w:val="0"/>
          <w:marBottom w:val="0"/>
          <w:divBdr>
            <w:top w:val="none" w:sz="0" w:space="0" w:color="auto"/>
            <w:left w:val="none" w:sz="0" w:space="0" w:color="auto"/>
            <w:bottom w:val="none" w:sz="0" w:space="0" w:color="auto"/>
            <w:right w:val="none" w:sz="0" w:space="0" w:color="auto"/>
          </w:divBdr>
        </w:div>
        <w:div w:id="1054547031">
          <w:marLeft w:val="480"/>
          <w:marRight w:val="0"/>
          <w:marTop w:val="0"/>
          <w:marBottom w:val="0"/>
          <w:divBdr>
            <w:top w:val="none" w:sz="0" w:space="0" w:color="auto"/>
            <w:left w:val="none" w:sz="0" w:space="0" w:color="auto"/>
            <w:bottom w:val="none" w:sz="0" w:space="0" w:color="auto"/>
            <w:right w:val="none" w:sz="0" w:space="0" w:color="auto"/>
          </w:divBdr>
        </w:div>
        <w:div w:id="323049899">
          <w:marLeft w:val="480"/>
          <w:marRight w:val="0"/>
          <w:marTop w:val="0"/>
          <w:marBottom w:val="0"/>
          <w:divBdr>
            <w:top w:val="none" w:sz="0" w:space="0" w:color="auto"/>
            <w:left w:val="none" w:sz="0" w:space="0" w:color="auto"/>
            <w:bottom w:val="none" w:sz="0" w:space="0" w:color="auto"/>
            <w:right w:val="none" w:sz="0" w:space="0" w:color="auto"/>
          </w:divBdr>
        </w:div>
        <w:div w:id="1980039180">
          <w:marLeft w:val="480"/>
          <w:marRight w:val="0"/>
          <w:marTop w:val="0"/>
          <w:marBottom w:val="0"/>
          <w:divBdr>
            <w:top w:val="none" w:sz="0" w:space="0" w:color="auto"/>
            <w:left w:val="none" w:sz="0" w:space="0" w:color="auto"/>
            <w:bottom w:val="none" w:sz="0" w:space="0" w:color="auto"/>
            <w:right w:val="none" w:sz="0" w:space="0" w:color="auto"/>
          </w:divBdr>
        </w:div>
        <w:div w:id="238252178">
          <w:marLeft w:val="480"/>
          <w:marRight w:val="0"/>
          <w:marTop w:val="0"/>
          <w:marBottom w:val="0"/>
          <w:divBdr>
            <w:top w:val="none" w:sz="0" w:space="0" w:color="auto"/>
            <w:left w:val="none" w:sz="0" w:space="0" w:color="auto"/>
            <w:bottom w:val="none" w:sz="0" w:space="0" w:color="auto"/>
            <w:right w:val="none" w:sz="0" w:space="0" w:color="auto"/>
          </w:divBdr>
        </w:div>
        <w:div w:id="1112164029">
          <w:marLeft w:val="480"/>
          <w:marRight w:val="0"/>
          <w:marTop w:val="0"/>
          <w:marBottom w:val="0"/>
          <w:divBdr>
            <w:top w:val="none" w:sz="0" w:space="0" w:color="auto"/>
            <w:left w:val="none" w:sz="0" w:space="0" w:color="auto"/>
            <w:bottom w:val="none" w:sz="0" w:space="0" w:color="auto"/>
            <w:right w:val="none" w:sz="0" w:space="0" w:color="auto"/>
          </w:divBdr>
        </w:div>
        <w:div w:id="43215763">
          <w:marLeft w:val="480"/>
          <w:marRight w:val="0"/>
          <w:marTop w:val="0"/>
          <w:marBottom w:val="0"/>
          <w:divBdr>
            <w:top w:val="none" w:sz="0" w:space="0" w:color="auto"/>
            <w:left w:val="none" w:sz="0" w:space="0" w:color="auto"/>
            <w:bottom w:val="none" w:sz="0" w:space="0" w:color="auto"/>
            <w:right w:val="none" w:sz="0" w:space="0" w:color="auto"/>
          </w:divBdr>
        </w:div>
        <w:div w:id="1957055939">
          <w:marLeft w:val="480"/>
          <w:marRight w:val="0"/>
          <w:marTop w:val="0"/>
          <w:marBottom w:val="0"/>
          <w:divBdr>
            <w:top w:val="none" w:sz="0" w:space="0" w:color="auto"/>
            <w:left w:val="none" w:sz="0" w:space="0" w:color="auto"/>
            <w:bottom w:val="none" w:sz="0" w:space="0" w:color="auto"/>
            <w:right w:val="none" w:sz="0" w:space="0" w:color="auto"/>
          </w:divBdr>
        </w:div>
        <w:div w:id="1457597921">
          <w:marLeft w:val="480"/>
          <w:marRight w:val="0"/>
          <w:marTop w:val="0"/>
          <w:marBottom w:val="0"/>
          <w:divBdr>
            <w:top w:val="none" w:sz="0" w:space="0" w:color="auto"/>
            <w:left w:val="none" w:sz="0" w:space="0" w:color="auto"/>
            <w:bottom w:val="none" w:sz="0" w:space="0" w:color="auto"/>
            <w:right w:val="none" w:sz="0" w:space="0" w:color="auto"/>
          </w:divBdr>
        </w:div>
        <w:div w:id="821190544">
          <w:marLeft w:val="480"/>
          <w:marRight w:val="0"/>
          <w:marTop w:val="0"/>
          <w:marBottom w:val="0"/>
          <w:divBdr>
            <w:top w:val="none" w:sz="0" w:space="0" w:color="auto"/>
            <w:left w:val="none" w:sz="0" w:space="0" w:color="auto"/>
            <w:bottom w:val="none" w:sz="0" w:space="0" w:color="auto"/>
            <w:right w:val="none" w:sz="0" w:space="0" w:color="auto"/>
          </w:divBdr>
        </w:div>
        <w:div w:id="1445345322">
          <w:marLeft w:val="480"/>
          <w:marRight w:val="0"/>
          <w:marTop w:val="0"/>
          <w:marBottom w:val="0"/>
          <w:divBdr>
            <w:top w:val="none" w:sz="0" w:space="0" w:color="auto"/>
            <w:left w:val="none" w:sz="0" w:space="0" w:color="auto"/>
            <w:bottom w:val="none" w:sz="0" w:space="0" w:color="auto"/>
            <w:right w:val="none" w:sz="0" w:space="0" w:color="auto"/>
          </w:divBdr>
        </w:div>
        <w:div w:id="1959557819">
          <w:marLeft w:val="480"/>
          <w:marRight w:val="0"/>
          <w:marTop w:val="0"/>
          <w:marBottom w:val="0"/>
          <w:divBdr>
            <w:top w:val="none" w:sz="0" w:space="0" w:color="auto"/>
            <w:left w:val="none" w:sz="0" w:space="0" w:color="auto"/>
            <w:bottom w:val="none" w:sz="0" w:space="0" w:color="auto"/>
            <w:right w:val="none" w:sz="0" w:space="0" w:color="auto"/>
          </w:divBdr>
        </w:div>
        <w:div w:id="1925411819">
          <w:marLeft w:val="480"/>
          <w:marRight w:val="0"/>
          <w:marTop w:val="0"/>
          <w:marBottom w:val="0"/>
          <w:divBdr>
            <w:top w:val="none" w:sz="0" w:space="0" w:color="auto"/>
            <w:left w:val="none" w:sz="0" w:space="0" w:color="auto"/>
            <w:bottom w:val="none" w:sz="0" w:space="0" w:color="auto"/>
            <w:right w:val="none" w:sz="0" w:space="0" w:color="auto"/>
          </w:divBdr>
        </w:div>
        <w:div w:id="837117118">
          <w:marLeft w:val="480"/>
          <w:marRight w:val="0"/>
          <w:marTop w:val="0"/>
          <w:marBottom w:val="0"/>
          <w:divBdr>
            <w:top w:val="none" w:sz="0" w:space="0" w:color="auto"/>
            <w:left w:val="none" w:sz="0" w:space="0" w:color="auto"/>
            <w:bottom w:val="none" w:sz="0" w:space="0" w:color="auto"/>
            <w:right w:val="none" w:sz="0" w:space="0" w:color="auto"/>
          </w:divBdr>
        </w:div>
        <w:div w:id="190412501">
          <w:marLeft w:val="480"/>
          <w:marRight w:val="0"/>
          <w:marTop w:val="0"/>
          <w:marBottom w:val="0"/>
          <w:divBdr>
            <w:top w:val="none" w:sz="0" w:space="0" w:color="auto"/>
            <w:left w:val="none" w:sz="0" w:space="0" w:color="auto"/>
            <w:bottom w:val="none" w:sz="0" w:space="0" w:color="auto"/>
            <w:right w:val="none" w:sz="0" w:space="0" w:color="auto"/>
          </w:divBdr>
        </w:div>
        <w:div w:id="1078330139">
          <w:marLeft w:val="480"/>
          <w:marRight w:val="0"/>
          <w:marTop w:val="0"/>
          <w:marBottom w:val="0"/>
          <w:divBdr>
            <w:top w:val="none" w:sz="0" w:space="0" w:color="auto"/>
            <w:left w:val="none" w:sz="0" w:space="0" w:color="auto"/>
            <w:bottom w:val="none" w:sz="0" w:space="0" w:color="auto"/>
            <w:right w:val="none" w:sz="0" w:space="0" w:color="auto"/>
          </w:divBdr>
        </w:div>
        <w:div w:id="821627038">
          <w:marLeft w:val="480"/>
          <w:marRight w:val="0"/>
          <w:marTop w:val="0"/>
          <w:marBottom w:val="0"/>
          <w:divBdr>
            <w:top w:val="none" w:sz="0" w:space="0" w:color="auto"/>
            <w:left w:val="none" w:sz="0" w:space="0" w:color="auto"/>
            <w:bottom w:val="none" w:sz="0" w:space="0" w:color="auto"/>
            <w:right w:val="none" w:sz="0" w:space="0" w:color="auto"/>
          </w:divBdr>
        </w:div>
        <w:div w:id="1487669345">
          <w:marLeft w:val="480"/>
          <w:marRight w:val="0"/>
          <w:marTop w:val="0"/>
          <w:marBottom w:val="0"/>
          <w:divBdr>
            <w:top w:val="none" w:sz="0" w:space="0" w:color="auto"/>
            <w:left w:val="none" w:sz="0" w:space="0" w:color="auto"/>
            <w:bottom w:val="none" w:sz="0" w:space="0" w:color="auto"/>
            <w:right w:val="none" w:sz="0" w:space="0" w:color="auto"/>
          </w:divBdr>
        </w:div>
        <w:div w:id="809326972">
          <w:marLeft w:val="480"/>
          <w:marRight w:val="0"/>
          <w:marTop w:val="0"/>
          <w:marBottom w:val="0"/>
          <w:divBdr>
            <w:top w:val="none" w:sz="0" w:space="0" w:color="auto"/>
            <w:left w:val="none" w:sz="0" w:space="0" w:color="auto"/>
            <w:bottom w:val="none" w:sz="0" w:space="0" w:color="auto"/>
            <w:right w:val="none" w:sz="0" w:space="0" w:color="auto"/>
          </w:divBdr>
        </w:div>
        <w:div w:id="370111502">
          <w:marLeft w:val="480"/>
          <w:marRight w:val="0"/>
          <w:marTop w:val="0"/>
          <w:marBottom w:val="0"/>
          <w:divBdr>
            <w:top w:val="none" w:sz="0" w:space="0" w:color="auto"/>
            <w:left w:val="none" w:sz="0" w:space="0" w:color="auto"/>
            <w:bottom w:val="none" w:sz="0" w:space="0" w:color="auto"/>
            <w:right w:val="none" w:sz="0" w:space="0" w:color="auto"/>
          </w:divBdr>
        </w:div>
        <w:div w:id="347220249">
          <w:marLeft w:val="480"/>
          <w:marRight w:val="0"/>
          <w:marTop w:val="0"/>
          <w:marBottom w:val="0"/>
          <w:divBdr>
            <w:top w:val="none" w:sz="0" w:space="0" w:color="auto"/>
            <w:left w:val="none" w:sz="0" w:space="0" w:color="auto"/>
            <w:bottom w:val="none" w:sz="0" w:space="0" w:color="auto"/>
            <w:right w:val="none" w:sz="0" w:space="0" w:color="auto"/>
          </w:divBdr>
        </w:div>
        <w:div w:id="1284921469">
          <w:marLeft w:val="480"/>
          <w:marRight w:val="0"/>
          <w:marTop w:val="0"/>
          <w:marBottom w:val="0"/>
          <w:divBdr>
            <w:top w:val="none" w:sz="0" w:space="0" w:color="auto"/>
            <w:left w:val="none" w:sz="0" w:space="0" w:color="auto"/>
            <w:bottom w:val="none" w:sz="0" w:space="0" w:color="auto"/>
            <w:right w:val="none" w:sz="0" w:space="0" w:color="auto"/>
          </w:divBdr>
        </w:div>
        <w:div w:id="140968900">
          <w:marLeft w:val="480"/>
          <w:marRight w:val="0"/>
          <w:marTop w:val="0"/>
          <w:marBottom w:val="0"/>
          <w:divBdr>
            <w:top w:val="none" w:sz="0" w:space="0" w:color="auto"/>
            <w:left w:val="none" w:sz="0" w:space="0" w:color="auto"/>
            <w:bottom w:val="none" w:sz="0" w:space="0" w:color="auto"/>
            <w:right w:val="none" w:sz="0" w:space="0" w:color="auto"/>
          </w:divBdr>
        </w:div>
        <w:div w:id="537011844">
          <w:marLeft w:val="480"/>
          <w:marRight w:val="0"/>
          <w:marTop w:val="0"/>
          <w:marBottom w:val="0"/>
          <w:divBdr>
            <w:top w:val="none" w:sz="0" w:space="0" w:color="auto"/>
            <w:left w:val="none" w:sz="0" w:space="0" w:color="auto"/>
            <w:bottom w:val="none" w:sz="0" w:space="0" w:color="auto"/>
            <w:right w:val="none" w:sz="0" w:space="0" w:color="auto"/>
          </w:divBdr>
        </w:div>
        <w:div w:id="421756360">
          <w:marLeft w:val="480"/>
          <w:marRight w:val="0"/>
          <w:marTop w:val="0"/>
          <w:marBottom w:val="0"/>
          <w:divBdr>
            <w:top w:val="none" w:sz="0" w:space="0" w:color="auto"/>
            <w:left w:val="none" w:sz="0" w:space="0" w:color="auto"/>
            <w:bottom w:val="none" w:sz="0" w:space="0" w:color="auto"/>
            <w:right w:val="none" w:sz="0" w:space="0" w:color="auto"/>
          </w:divBdr>
        </w:div>
        <w:div w:id="214776305">
          <w:marLeft w:val="480"/>
          <w:marRight w:val="0"/>
          <w:marTop w:val="0"/>
          <w:marBottom w:val="0"/>
          <w:divBdr>
            <w:top w:val="none" w:sz="0" w:space="0" w:color="auto"/>
            <w:left w:val="none" w:sz="0" w:space="0" w:color="auto"/>
            <w:bottom w:val="none" w:sz="0" w:space="0" w:color="auto"/>
            <w:right w:val="none" w:sz="0" w:space="0" w:color="auto"/>
          </w:divBdr>
        </w:div>
        <w:div w:id="794180857">
          <w:marLeft w:val="480"/>
          <w:marRight w:val="0"/>
          <w:marTop w:val="0"/>
          <w:marBottom w:val="0"/>
          <w:divBdr>
            <w:top w:val="none" w:sz="0" w:space="0" w:color="auto"/>
            <w:left w:val="none" w:sz="0" w:space="0" w:color="auto"/>
            <w:bottom w:val="none" w:sz="0" w:space="0" w:color="auto"/>
            <w:right w:val="none" w:sz="0" w:space="0" w:color="auto"/>
          </w:divBdr>
        </w:div>
        <w:div w:id="1138913300">
          <w:marLeft w:val="480"/>
          <w:marRight w:val="0"/>
          <w:marTop w:val="0"/>
          <w:marBottom w:val="0"/>
          <w:divBdr>
            <w:top w:val="none" w:sz="0" w:space="0" w:color="auto"/>
            <w:left w:val="none" w:sz="0" w:space="0" w:color="auto"/>
            <w:bottom w:val="none" w:sz="0" w:space="0" w:color="auto"/>
            <w:right w:val="none" w:sz="0" w:space="0" w:color="auto"/>
          </w:divBdr>
        </w:div>
        <w:div w:id="195167625">
          <w:marLeft w:val="480"/>
          <w:marRight w:val="0"/>
          <w:marTop w:val="0"/>
          <w:marBottom w:val="0"/>
          <w:divBdr>
            <w:top w:val="none" w:sz="0" w:space="0" w:color="auto"/>
            <w:left w:val="none" w:sz="0" w:space="0" w:color="auto"/>
            <w:bottom w:val="none" w:sz="0" w:space="0" w:color="auto"/>
            <w:right w:val="none" w:sz="0" w:space="0" w:color="auto"/>
          </w:divBdr>
        </w:div>
        <w:div w:id="1807432097">
          <w:marLeft w:val="480"/>
          <w:marRight w:val="0"/>
          <w:marTop w:val="0"/>
          <w:marBottom w:val="0"/>
          <w:divBdr>
            <w:top w:val="none" w:sz="0" w:space="0" w:color="auto"/>
            <w:left w:val="none" w:sz="0" w:space="0" w:color="auto"/>
            <w:bottom w:val="none" w:sz="0" w:space="0" w:color="auto"/>
            <w:right w:val="none" w:sz="0" w:space="0" w:color="auto"/>
          </w:divBdr>
        </w:div>
        <w:div w:id="787512332">
          <w:marLeft w:val="480"/>
          <w:marRight w:val="0"/>
          <w:marTop w:val="0"/>
          <w:marBottom w:val="0"/>
          <w:divBdr>
            <w:top w:val="none" w:sz="0" w:space="0" w:color="auto"/>
            <w:left w:val="none" w:sz="0" w:space="0" w:color="auto"/>
            <w:bottom w:val="none" w:sz="0" w:space="0" w:color="auto"/>
            <w:right w:val="none" w:sz="0" w:space="0" w:color="auto"/>
          </w:divBdr>
        </w:div>
        <w:div w:id="580724107">
          <w:marLeft w:val="480"/>
          <w:marRight w:val="0"/>
          <w:marTop w:val="0"/>
          <w:marBottom w:val="0"/>
          <w:divBdr>
            <w:top w:val="none" w:sz="0" w:space="0" w:color="auto"/>
            <w:left w:val="none" w:sz="0" w:space="0" w:color="auto"/>
            <w:bottom w:val="none" w:sz="0" w:space="0" w:color="auto"/>
            <w:right w:val="none" w:sz="0" w:space="0" w:color="auto"/>
          </w:divBdr>
        </w:div>
        <w:div w:id="1257788465">
          <w:marLeft w:val="480"/>
          <w:marRight w:val="0"/>
          <w:marTop w:val="0"/>
          <w:marBottom w:val="0"/>
          <w:divBdr>
            <w:top w:val="none" w:sz="0" w:space="0" w:color="auto"/>
            <w:left w:val="none" w:sz="0" w:space="0" w:color="auto"/>
            <w:bottom w:val="none" w:sz="0" w:space="0" w:color="auto"/>
            <w:right w:val="none" w:sz="0" w:space="0" w:color="auto"/>
          </w:divBdr>
        </w:div>
        <w:div w:id="1819807935">
          <w:marLeft w:val="480"/>
          <w:marRight w:val="0"/>
          <w:marTop w:val="0"/>
          <w:marBottom w:val="0"/>
          <w:divBdr>
            <w:top w:val="none" w:sz="0" w:space="0" w:color="auto"/>
            <w:left w:val="none" w:sz="0" w:space="0" w:color="auto"/>
            <w:bottom w:val="none" w:sz="0" w:space="0" w:color="auto"/>
            <w:right w:val="none" w:sz="0" w:space="0" w:color="auto"/>
          </w:divBdr>
        </w:div>
      </w:divsChild>
    </w:div>
    <w:div w:id="1478567628">
      <w:bodyDiv w:val="1"/>
      <w:marLeft w:val="0"/>
      <w:marRight w:val="0"/>
      <w:marTop w:val="0"/>
      <w:marBottom w:val="0"/>
      <w:divBdr>
        <w:top w:val="none" w:sz="0" w:space="0" w:color="auto"/>
        <w:left w:val="none" w:sz="0" w:space="0" w:color="auto"/>
        <w:bottom w:val="none" w:sz="0" w:space="0" w:color="auto"/>
        <w:right w:val="none" w:sz="0" w:space="0" w:color="auto"/>
      </w:divBdr>
    </w:div>
    <w:div w:id="1479807647">
      <w:bodyDiv w:val="1"/>
      <w:marLeft w:val="0"/>
      <w:marRight w:val="0"/>
      <w:marTop w:val="0"/>
      <w:marBottom w:val="0"/>
      <w:divBdr>
        <w:top w:val="none" w:sz="0" w:space="0" w:color="auto"/>
        <w:left w:val="none" w:sz="0" w:space="0" w:color="auto"/>
        <w:bottom w:val="none" w:sz="0" w:space="0" w:color="auto"/>
        <w:right w:val="none" w:sz="0" w:space="0" w:color="auto"/>
      </w:divBdr>
    </w:div>
    <w:div w:id="1480611193">
      <w:bodyDiv w:val="1"/>
      <w:marLeft w:val="0"/>
      <w:marRight w:val="0"/>
      <w:marTop w:val="0"/>
      <w:marBottom w:val="0"/>
      <w:divBdr>
        <w:top w:val="none" w:sz="0" w:space="0" w:color="auto"/>
        <w:left w:val="none" w:sz="0" w:space="0" w:color="auto"/>
        <w:bottom w:val="none" w:sz="0" w:space="0" w:color="auto"/>
        <w:right w:val="none" w:sz="0" w:space="0" w:color="auto"/>
      </w:divBdr>
    </w:div>
    <w:div w:id="1500078229">
      <w:bodyDiv w:val="1"/>
      <w:marLeft w:val="0"/>
      <w:marRight w:val="0"/>
      <w:marTop w:val="0"/>
      <w:marBottom w:val="0"/>
      <w:divBdr>
        <w:top w:val="none" w:sz="0" w:space="0" w:color="auto"/>
        <w:left w:val="none" w:sz="0" w:space="0" w:color="auto"/>
        <w:bottom w:val="none" w:sz="0" w:space="0" w:color="auto"/>
        <w:right w:val="none" w:sz="0" w:space="0" w:color="auto"/>
      </w:divBdr>
    </w:div>
    <w:div w:id="1502350743">
      <w:bodyDiv w:val="1"/>
      <w:marLeft w:val="0"/>
      <w:marRight w:val="0"/>
      <w:marTop w:val="0"/>
      <w:marBottom w:val="0"/>
      <w:divBdr>
        <w:top w:val="none" w:sz="0" w:space="0" w:color="auto"/>
        <w:left w:val="none" w:sz="0" w:space="0" w:color="auto"/>
        <w:bottom w:val="none" w:sz="0" w:space="0" w:color="auto"/>
        <w:right w:val="none" w:sz="0" w:space="0" w:color="auto"/>
      </w:divBdr>
    </w:div>
    <w:div w:id="1505321427">
      <w:bodyDiv w:val="1"/>
      <w:marLeft w:val="0"/>
      <w:marRight w:val="0"/>
      <w:marTop w:val="0"/>
      <w:marBottom w:val="0"/>
      <w:divBdr>
        <w:top w:val="none" w:sz="0" w:space="0" w:color="auto"/>
        <w:left w:val="none" w:sz="0" w:space="0" w:color="auto"/>
        <w:bottom w:val="none" w:sz="0" w:space="0" w:color="auto"/>
        <w:right w:val="none" w:sz="0" w:space="0" w:color="auto"/>
      </w:divBdr>
    </w:div>
    <w:div w:id="1506363235">
      <w:bodyDiv w:val="1"/>
      <w:marLeft w:val="0"/>
      <w:marRight w:val="0"/>
      <w:marTop w:val="0"/>
      <w:marBottom w:val="0"/>
      <w:divBdr>
        <w:top w:val="none" w:sz="0" w:space="0" w:color="auto"/>
        <w:left w:val="none" w:sz="0" w:space="0" w:color="auto"/>
        <w:bottom w:val="none" w:sz="0" w:space="0" w:color="auto"/>
        <w:right w:val="none" w:sz="0" w:space="0" w:color="auto"/>
      </w:divBdr>
    </w:div>
    <w:div w:id="1513029663">
      <w:bodyDiv w:val="1"/>
      <w:marLeft w:val="0"/>
      <w:marRight w:val="0"/>
      <w:marTop w:val="0"/>
      <w:marBottom w:val="0"/>
      <w:divBdr>
        <w:top w:val="none" w:sz="0" w:space="0" w:color="auto"/>
        <w:left w:val="none" w:sz="0" w:space="0" w:color="auto"/>
        <w:bottom w:val="none" w:sz="0" w:space="0" w:color="auto"/>
        <w:right w:val="none" w:sz="0" w:space="0" w:color="auto"/>
      </w:divBdr>
      <w:divsChild>
        <w:div w:id="270011572">
          <w:marLeft w:val="480"/>
          <w:marRight w:val="0"/>
          <w:marTop w:val="0"/>
          <w:marBottom w:val="0"/>
          <w:divBdr>
            <w:top w:val="none" w:sz="0" w:space="0" w:color="auto"/>
            <w:left w:val="none" w:sz="0" w:space="0" w:color="auto"/>
            <w:bottom w:val="none" w:sz="0" w:space="0" w:color="auto"/>
            <w:right w:val="none" w:sz="0" w:space="0" w:color="auto"/>
          </w:divBdr>
        </w:div>
        <w:div w:id="1129594755">
          <w:marLeft w:val="480"/>
          <w:marRight w:val="0"/>
          <w:marTop w:val="0"/>
          <w:marBottom w:val="0"/>
          <w:divBdr>
            <w:top w:val="none" w:sz="0" w:space="0" w:color="auto"/>
            <w:left w:val="none" w:sz="0" w:space="0" w:color="auto"/>
            <w:bottom w:val="none" w:sz="0" w:space="0" w:color="auto"/>
            <w:right w:val="none" w:sz="0" w:space="0" w:color="auto"/>
          </w:divBdr>
        </w:div>
        <w:div w:id="1948659454">
          <w:marLeft w:val="480"/>
          <w:marRight w:val="0"/>
          <w:marTop w:val="0"/>
          <w:marBottom w:val="0"/>
          <w:divBdr>
            <w:top w:val="none" w:sz="0" w:space="0" w:color="auto"/>
            <w:left w:val="none" w:sz="0" w:space="0" w:color="auto"/>
            <w:bottom w:val="none" w:sz="0" w:space="0" w:color="auto"/>
            <w:right w:val="none" w:sz="0" w:space="0" w:color="auto"/>
          </w:divBdr>
        </w:div>
        <w:div w:id="1067413134">
          <w:marLeft w:val="480"/>
          <w:marRight w:val="0"/>
          <w:marTop w:val="0"/>
          <w:marBottom w:val="0"/>
          <w:divBdr>
            <w:top w:val="none" w:sz="0" w:space="0" w:color="auto"/>
            <w:left w:val="none" w:sz="0" w:space="0" w:color="auto"/>
            <w:bottom w:val="none" w:sz="0" w:space="0" w:color="auto"/>
            <w:right w:val="none" w:sz="0" w:space="0" w:color="auto"/>
          </w:divBdr>
        </w:div>
        <w:div w:id="1887717737">
          <w:marLeft w:val="480"/>
          <w:marRight w:val="0"/>
          <w:marTop w:val="0"/>
          <w:marBottom w:val="0"/>
          <w:divBdr>
            <w:top w:val="none" w:sz="0" w:space="0" w:color="auto"/>
            <w:left w:val="none" w:sz="0" w:space="0" w:color="auto"/>
            <w:bottom w:val="none" w:sz="0" w:space="0" w:color="auto"/>
            <w:right w:val="none" w:sz="0" w:space="0" w:color="auto"/>
          </w:divBdr>
        </w:div>
        <w:div w:id="1754007223">
          <w:marLeft w:val="480"/>
          <w:marRight w:val="0"/>
          <w:marTop w:val="0"/>
          <w:marBottom w:val="0"/>
          <w:divBdr>
            <w:top w:val="none" w:sz="0" w:space="0" w:color="auto"/>
            <w:left w:val="none" w:sz="0" w:space="0" w:color="auto"/>
            <w:bottom w:val="none" w:sz="0" w:space="0" w:color="auto"/>
            <w:right w:val="none" w:sz="0" w:space="0" w:color="auto"/>
          </w:divBdr>
        </w:div>
        <w:div w:id="1227765307">
          <w:marLeft w:val="480"/>
          <w:marRight w:val="0"/>
          <w:marTop w:val="0"/>
          <w:marBottom w:val="0"/>
          <w:divBdr>
            <w:top w:val="none" w:sz="0" w:space="0" w:color="auto"/>
            <w:left w:val="none" w:sz="0" w:space="0" w:color="auto"/>
            <w:bottom w:val="none" w:sz="0" w:space="0" w:color="auto"/>
            <w:right w:val="none" w:sz="0" w:space="0" w:color="auto"/>
          </w:divBdr>
        </w:div>
        <w:div w:id="581257476">
          <w:marLeft w:val="480"/>
          <w:marRight w:val="0"/>
          <w:marTop w:val="0"/>
          <w:marBottom w:val="0"/>
          <w:divBdr>
            <w:top w:val="none" w:sz="0" w:space="0" w:color="auto"/>
            <w:left w:val="none" w:sz="0" w:space="0" w:color="auto"/>
            <w:bottom w:val="none" w:sz="0" w:space="0" w:color="auto"/>
            <w:right w:val="none" w:sz="0" w:space="0" w:color="auto"/>
          </w:divBdr>
        </w:div>
        <w:div w:id="948045445">
          <w:marLeft w:val="480"/>
          <w:marRight w:val="0"/>
          <w:marTop w:val="0"/>
          <w:marBottom w:val="0"/>
          <w:divBdr>
            <w:top w:val="none" w:sz="0" w:space="0" w:color="auto"/>
            <w:left w:val="none" w:sz="0" w:space="0" w:color="auto"/>
            <w:bottom w:val="none" w:sz="0" w:space="0" w:color="auto"/>
            <w:right w:val="none" w:sz="0" w:space="0" w:color="auto"/>
          </w:divBdr>
        </w:div>
        <w:div w:id="1760758861">
          <w:marLeft w:val="480"/>
          <w:marRight w:val="0"/>
          <w:marTop w:val="0"/>
          <w:marBottom w:val="0"/>
          <w:divBdr>
            <w:top w:val="none" w:sz="0" w:space="0" w:color="auto"/>
            <w:left w:val="none" w:sz="0" w:space="0" w:color="auto"/>
            <w:bottom w:val="none" w:sz="0" w:space="0" w:color="auto"/>
            <w:right w:val="none" w:sz="0" w:space="0" w:color="auto"/>
          </w:divBdr>
        </w:div>
        <w:div w:id="1859273592">
          <w:marLeft w:val="480"/>
          <w:marRight w:val="0"/>
          <w:marTop w:val="0"/>
          <w:marBottom w:val="0"/>
          <w:divBdr>
            <w:top w:val="none" w:sz="0" w:space="0" w:color="auto"/>
            <w:left w:val="none" w:sz="0" w:space="0" w:color="auto"/>
            <w:bottom w:val="none" w:sz="0" w:space="0" w:color="auto"/>
            <w:right w:val="none" w:sz="0" w:space="0" w:color="auto"/>
          </w:divBdr>
        </w:div>
        <w:div w:id="1095590283">
          <w:marLeft w:val="480"/>
          <w:marRight w:val="0"/>
          <w:marTop w:val="0"/>
          <w:marBottom w:val="0"/>
          <w:divBdr>
            <w:top w:val="none" w:sz="0" w:space="0" w:color="auto"/>
            <w:left w:val="none" w:sz="0" w:space="0" w:color="auto"/>
            <w:bottom w:val="none" w:sz="0" w:space="0" w:color="auto"/>
            <w:right w:val="none" w:sz="0" w:space="0" w:color="auto"/>
          </w:divBdr>
        </w:div>
        <w:div w:id="1618488682">
          <w:marLeft w:val="480"/>
          <w:marRight w:val="0"/>
          <w:marTop w:val="0"/>
          <w:marBottom w:val="0"/>
          <w:divBdr>
            <w:top w:val="none" w:sz="0" w:space="0" w:color="auto"/>
            <w:left w:val="none" w:sz="0" w:space="0" w:color="auto"/>
            <w:bottom w:val="none" w:sz="0" w:space="0" w:color="auto"/>
            <w:right w:val="none" w:sz="0" w:space="0" w:color="auto"/>
          </w:divBdr>
        </w:div>
        <w:div w:id="1527908129">
          <w:marLeft w:val="480"/>
          <w:marRight w:val="0"/>
          <w:marTop w:val="0"/>
          <w:marBottom w:val="0"/>
          <w:divBdr>
            <w:top w:val="none" w:sz="0" w:space="0" w:color="auto"/>
            <w:left w:val="none" w:sz="0" w:space="0" w:color="auto"/>
            <w:bottom w:val="none" w:sz="0" w:space="0" w:color="auto"/>
            <w:right w:val="none" w:sz="0" w:space="0" w:color="auto"/>
          </w:divBdr>
        </w:div>
        <w:div w:id="746154288">
          <w:marLeft w:val="480"/>
          <w:marRight w:val="0"/>
          <w:marTop w:val="0"/>
          <w:marBottom w:val="0"/>
          <w:divBdr>
            <w:top w:val="none" w:sz="0" w:space="0" w:color="auto"/>
            <w:left w:val="none" w:sz="0" w:space="0" w:color="auto"/>
            <w:bottom w:val="none" w:sz="0" w:space="0" w:color="auto"/>
            <w:right w:val="none" w:sz="0" w:space="0" w:color="auto"/>
          </w:divBdr>
        </w:div>
        <w:div w:id="662320258">
          <w:marLeft w:val="480"/>
          <w:marRight w:val="0"/>
          <w:marTop w:val="0"/>
          <w:marBottom w:val="0"/>
          <w:divBdr>
            <w:top w:val="none" w:sz="0" w:space="0" w:color="auto"/>
            <w:left w:val="none" w:sz="0" w:space="0" w:color="auto"/>
            <w:bottom w:val="none" w:sz="0" w:space="0" w:color="auto"/>
            <w:right w:val="none" w:sz="0" w:space="0" w:color="auto"/>
          </w:divBdr>
        </w:div>
        <w:div w:id="1022367449">
          <w:marLeft w:val="480"/>
          <w:marRight w:val="0"/>
          <w:marTop w:val="0"/>
          <w:marBottom w:val="0"/>
          <w:divBdr>
            <w:top w:val="none" w:sz="0" w:space="0" w:color="auto"/>
            <w:left w:val="none" w:sz="0" w:space="0" w:color="auto"/>
            <w:bottom w:val="none" w:sz="0" w:space="0" w:color="auto"/>
            <w:right w:val="none" w:sz="0" w:space="0" w:color="auto"/>
          </w:divBdr>
        </w:div>
        <w:div w:id="719128636">
          <w:marLeft w:val="480"/>
          <w:marRight w:val="0"/>
          <w:marTop w:val="0"/>
          <w:marBottom w:val="0"/>
          <w:divBdr>
            <w:top w:val="none" w:sz="0" w:space="0" w:color="auto"/>
            <w:left w:val="none" w:sz="0" w:space="0" w:color="auto"/>
            <w:bottom w:val="none" w:sz="0" w:space="0" w:color="auto"/>
            <w:right w:val="none" w:sz="0" w:space="0" w:color="auto"/>
          </w:divBdr>
        </w:div>
        <w:div w:id="1875120550">
          <w:marLeft w:val="480"/>
          <w:marRight w:val="0"/>
          <w:marTop w:val="0"/>
          <w:marBottom w:val="0"/>
          <w:divBdr>
            <w:top w:val="none" w:sz="0" w:space="0" w:color="auto"/>
            <w:left w:val="none" w:sz="0" w:space="0" w:color="auto"/>
            <w:bottom w:val="none" w:sz="0" w:space="0" w:color="auto"/>
            <w:right w:val="none" w:sz="0" w:space="0" w:color="auto"/>
          </w:divBdr>
        </w:div>
        <w:div w:id="1596939307">
          <w:marLeft w:val="480"/>
          <w:marRight w:val="0"/>
          <w:marTop w:val="0"/>
          <w:marBottom w:val="0"/>
          <w:divBdr>
            <w:top w:val="none" w:sz="0" w:space="0" w:color="auto"/>
            <w:left w:val="none" w:sz="0" w:space="0" w:color="auto"/>
            <w:bottom w:val="none" w:sz="0" w:space="0" w:color="auto"/>
            <w:right w:val="none" w:sz="0" w:space="0" w:color="auto"/>
          </w:divBdr>
        </w:div>
        <w:div w:id="742795448">
          <w:marLeft w:val="480"/>
          <w:marRight w:val="0"/>
          <w:marTop w:val="0"/>
          <w:marBottom w:val="0"/>
          <w:divBdr>
            <w:top w:val="none" w:sz="0" w:space="0" w:color="auto"/>
            <w:left w:val="none" w:sz="0" w:space="0" w:color="auto"/>
            <w:bottom w:val="none" w:sz="0" w:space="0" w:color="auto"/>
            <w:right w:val="none" w:sz="0" w:space="0" w:color="auto"/>
          </w:divBdr>
        </w:div>
        <w:div w:id="1238249313">
          <w:marLeft w:val="480"/>
          <w:marRight w:val="0"/>
          <w:marTop w:val="0"/>
          <w:marBottom w:val="0"/>
          <w:divBdr>
            <w:top w:val="none" w:sz="0" w:space="0" w:color="auto"/>
            <w:left w:val="none" w:sz="0" w:space="0" w:color="auto"/>
            <w:bottom w:val="none" w:sz="0" w:space="0" w:color="auto"/>
            <w:right w:val="none" w:sz="0" w:space="0" w:color="auto"/>
          </w:divBdr>
        </w:div>
        <w:div w:id="1249268004">
          <w:marLeft w:val="480"/>
          <w:marRight w:val="0"/>
          <w:marTop w:val="0"/>
          <w:marBottom w:val="0"/>
          <w:divBdr>
            <w:top w:val="none" w:sz="0" w:space="0" w:color="auto"/>
            <w:left w:val="none" w:sz="0" w:space="0" w:color="auto"/>
            <w:bottom w:val="none" w:sz="0" w:space="0" w:color="auto"/>
            <w:right w:val="none" w:sz="0" w:space="0" w:color="auto"/>
          </w:divBdr>
        </w:div>
        <w:div w:id="1339191335">
          <w:marLeft w:val="480"/>
          <w:marRight w:val="0"/>
          <w:marTop w:val="0"/>
          <w:marBottom w:val="0"/>
          <w:divBdr>
            <w:top w:val="none" w:sz="0" w:space="0" w:color="auto"/>
            <w:left w:val="none" w:sz="0" w:space="0" w:color="auto"/>
            <w:bottom w:val="none" w:sz="0" w:space="0" w:color="auto"/>
            <w:right w:val="none" w:sz="0" w:space="0" w:color="auto"/>
          </w:divBdr>
        </w:div>
        <w:div w:id="995764016">
          <w:marLeft w:val="480"/>
          <w:marRight w:val="0"/>
          <w:marTop w:val="0"/>
          <w:marBottom w:val="0"/>
          <w:divBdr>
            <w:top w:val="none" w:sz="0" w:space="0" w:color="auto"/>
            <w:left w:val="none" w:sz="0" w:space="0" w:color="auto"/>
            <w:bottom w:val="none" w:sz="0" w:space="0" w:color="auto"/>
            <w:right w:val="none" w:sz="0" w:space="0" w:color="auto"/>
          </w:divBdr>
        </w:div>
        <w:div w:id="654574167">
          <w:marLeft w:val="480"/>
          <w:marRight w:val="0"/>
          <w:marTop w:val="0"/>
          <w:marBottom w:val="0"/>
          <w:divBdr>
            <w:top w:val="none" w:sz="0" w:space="0" w:color="auto"/>
            <w:left w:val="none" w:sz="0" w:space="0" w:color="auto"/>
            <w:bottom w:val="none" w:sz="0" w:space="0" w:color="auto"/>
            <w:right w:val="none" w:sz="0" w:space="0" w:color="auto"/>
          </w:divBdr>
        </w:div>
        <w:div w:id="540359493">
          <w:marLeft w:val="480"/>
          <w:marRight w:val="0"/>
          <w:marTop w:val="0"/>
          <w:marBottom w:val="0"/>
          <w:divBdr>
            <w:top w:val="none" w:sz="0" w:space="0" w:color="auto"/>
            <w:left w:val="none" w:sz="0" w:space="0" w:color="auto"/>
            <w:bottom w:val="none" w:sz="0" w:space="0" w:color="auto"/>
            <w:right w:val="none" w:sz="0" w:space="0" w:color="auto"/>
          </w:divBdr>
        </w:div>
        <w:div w:id="409960354">
          <w:marLeft w:val="480"/>
          <w:marRight w:val="0"/>
          <w:marTop w:val="0"/>
          <w:marBottom w:val="0"/>
          <w:divBdr>
            <w:top w:val="none" w:sz="0" w:space="0" w:color="auto"/>
            <w:left w:val="none" w:sz="0" w:space="0" w:color="auto"/>
            <w:bottom w:val="none" w:sz="0" w:space="0" w:color="auto"/>
            <w:right w:val="none" w:sz="0" w:space="0" w:color="auto"/>
          </w:divBdr>
        </w:div>
        <w:div w:id="1062022287">
          <w:marLeft w:val="480"/>
          <w:marRight w:val="0"/>
          <w:marTop w:val="0"/>
          <w:marBottom w:val="0"/>
          <w:divBdr>
            <w:top w:val="none" w:sz="0" w:space="0" w:color="auto"/>
            <w:left w:val="none" w:sz="0" w:space="0" w:color="auto"/>
            <w:bottom w:val="none" w:sz="0" w:space="0" w:color="auto"/>
            <w:right w:val="none" w:sz="0" w:space="0" w:color="auto"/>
          </w:divBdr>
        </w:div>
        <w:div w:id="1813281799">
          <w:marLeft w:val="480"/>
          <w:marRight w:val="0"/>
          <w:marTop w:val="0"/>
          <w:marBottom w:val="0"/>
          <w:divBdr>
            <w:top w:val="none" w:sz="0" w:space="0" w:color="auto"/>
            <w:left w:val="none" w:sz="0" w:space="0" w:color="auto"/>
            <w:bottom w:val="none" w:sz="0" w:space="0" w:color="auto"/>
            <w:right w:val="none" w:sz="0" w:space="0" w:color="auto"/>
          </w:divBdr>
        </w:div>
        <w:div w:id="1832214327">
          <w:marLeft w:val="480"/>
          <w:marRight w:val="0"/>
          <w:marTop w:val="0"/>
          <w:marBottom w:val="0"/>
          <w:divBdr>
            <w:top w:val="none" w:sz="0" w:space="0" w:color="auto"/>
            <w:left w:val="none" w:sz="0" w:space="0" w:color="auto"/>
            <w:bottom w:val="none" w:sz="0" w:space="0" w:color="auto"/>
            <w:right w:val="none" w:sz="0" w:space="0" w:color="auto"/>
          </w:divBdr>
        </w:div>
        <w:div w:id="2017726389">
          <w:marLeft w:val="480"/>
          <w:marRight w:val="0"/>
          <w:marTop w:val="0"/>
          <w:marBottom w:val="0"/>
          <w:divBdr>
            <w:top w:val="none" w:sz="0" w:space="0" w:color="auto"/>
            <w:left w:val="none" w:sz="0" w:space="0" w:color="auto"/>
            <w:bottom w:val="none" w:sz="0" w:space="0" w:color="auto"/>
            <w:right w:val="none" w:sz="0" w:space="0" w:color="auto"/>
          </w:divBdr>
        </w:div>
        <w:div w:id="1355763056">
          <w:marLeft w:val="480"/>
          <w:marRight w:val="0"/>
          <w:marTop w:val="0"/>
          <w:marBottom w:val="0"/>
          <w:divBdr>
            <w:top w:val="none" w:sz="0" w:space="0" w:color="auto"/>
            <w:left w:val="none" w:sz="0" w:space="0" w:color="auto"/>
            <w:bottom w:val="none" w:sz="0" w:space="0" w:color="auto"/>
            <w:right w:val="none" w:sz="0" w:space="0" w:color="auto"/>
          </w:divBdr>
        </w:div>
        <w:div w:id="1404795718">
          <w:marLeft w:val="480"/>
          <w:marRight w:val="0"/>
          <w:marTop w:val="0"/>
          <w:marBottom w:val="0"/>
          <w:divBdr>
            <w:top w:val="none" w:sz="0" w:space="0" w:color="auto"/>
            <w:left w:val="none" w:sz="0" w:space="0" w:color="auto"/>
            <w:bottom w:val="none" w:sz="0" w:space="0" w:color="auto"/>
            <w:right w:val="none" w:sz="0" w:space="0" w:color="auto"/>
          </w:divBdr>
        </w:div>
        <w:div w:id="1974827539">
          <w:marLeft w:val="480"/>
          <w:marRight w:val="0"/>
          <w:marTop w:val="0"/>
          <w:marBottom w:val="0"/>
          <w:divBdr>
            <w:top w:val="none" w:sz="0" w:space="0" w:color="auto"/>
            <w:left w:val="none" w:sz="0" w:space="0" w:color="auto"/>
            <w:bottom w:val="none" w:sz="0" w:space="0" w:color="auto"/>
            <w:right w:val="none" w:sz="0" w:space="0" w:color="auto"/>
          </w:divBdr>
        </w:div>
        <w:div w:id="2023117358">
          <w:marLeft w:val="480"/>
          <w:marRight w:val="0"/>
          <w:marTop w:val="0"/>
          <w:marBottom w:val="0"/>
          <w:divBdr>
            <w:top w:val="none" w:sz="0" w:space="0" w:color="auto"/>
            <w:left w:val="none" w:sz="0" w:space="0" w:color="auto"/>
            <w:bottom w:val="none" w:sz="0" w:space="0" w:color="auto"/>
            <w:right w:val="none" w:sz="0" w:space="0" w:color="auto"/>
          </w:divBdr>
        </w:div>
        <w:div w:id="1871533315">
          <w:marLeft w:val="480"/>
          <w:marRight w:val="0"/>
          <w:marTop w:val="0"/>
          <w:marBottom w:val="0"/>
          <w:divBdr>
            <w:top w:val="none" w:sz="0" w:space="0" w:color="auto"/>
            <w:left w:val="none" w:sz="0" w:space="0" w:color="auto"/>
            <w:bottom w:val="none" w:sz="0" w:space="0" w:color="auto"/>
            <w:right w:val="none" w:sz="0" w:space="0" w:color="auto"/>
          </w:divBdr>
        </w:div>
        <w:div w:id="1014840481">
          <w:marLeft w:val="480"/>
          <w:marRight w:val="0"/>
          <w:marTop w:val="0"/>
          <w:marBottom w:val="0"/>
          <w:divBdr>
            <w:top w:val="none" w:sz="0" w:space="0" w:color="auto"/>
            <w:left w:val="none" w:sz="0" w:space="0" w:color="auto"/>
            <w:bottom w:val="none" w:sz="0" w:space="0" w:color="auto"/>
            <w:right w:val="none" w:sz="0" w:space="0" w:color="auto"/>
          </w:divBdr>
        </w:div>
        <w:div w:id="808938066">
          <w:marLeft w:val="480"/>
          <w:marRight w:val="0"/>
          <w:marTop w:val="0"/>
          <w:marBottom w:val="0"/>
          <w:divBdr>
            <w:top w:val="none" w:sz="0" w:space="0" w:color="auto"/>
            <w:left w:val="none" w:sz="0" w:space="0" w:color="auto"/>
            <w:bottom w:val="none" w:sz="0" w:space="0" w:color="auto"/>
            <w:right w:val="none" w:sz="0" w:space="0" w:color="auto"/>
          </w:divBdr>
        </w:div>
        <w:div w:id="1942029583">
          <w:marLeft w:val="480"/>
          <w:marRight w:val="0"/>
          <w:marTop w:val="0"/>
          <w:marBottom w:val="0"/>
          <w:divBdr>
            <w:top w:val="none" w:sz="0" w:space="0" w:color="auto"/>
            <w:left w:val="none" w:sz="0" w:space="0" w:color="auto"/>
            <w:bottom w:val="none" w:sz="0" w:space="0" w:color="auto"/>
            <w:right w:val="none" w:sz="0" w:space="0" w:color="auto"/>
          </w:divBdr>
        </w:div>
        <w:div w:id="1990132594">
          <w:marLeft w:val="480"/>
          <w:marRight w:val="0"/>
          <w:marTop w:val="0"/>
          <w:marBottom w:val="0"/>
          <w:divBdr>
            <w:top w:val="none" w:sz="0" w:space="0" w:color="auto"/>
            <w:left w:val="none" w:sz="0" w:space="0" w:color="auto"/>
            <w:bottom w:val="none" w:sz="0" w:space="0" w:color="auto"/>
            <w:right w:val="none" w:sz="0" w:space="0" w:color="auto"/>
          </w:divBdr>
        </w:div>
        <w:div w:id="303508261">
          <w:marLeft w:val="480"/>
          <w:marRight w:val="0"/>
          <w:marTop w:val="0"/>
          <w:marBottom w:val="0"/>
          <w:divBdr>
            <w:top w:val="none" w:sz="0" w:space="0" w:color="auto"/>
            <w:left w:val="none" w:sz="0" w:space="0" w:color="auto"/>
            <w:bottom w:val="none" w:sz="0" w:space="0" w:color="auto"/>
            <w:right w:val="none" w:sz="0" w:space="0" w:color="auto"/>
          </w:divBdr>
        </w:div>
        <w:div w:id="1903634299">
          <w:marLeft w:val="480"/>
          <w:marRight w:val="0"/>
          <w:marTop w:val="0"/>
          <w:marBottom w:val="0"/>
          <w:divBdr>
            <w:top w:val="none" w:sz="0" w:space="0" w:color="auto"/>
            <w:left w:val="none" w:sz="0" w:space="0" w:color="auto"/>
            <w:bottom w:val="none" w:sz="0" w:space="0" w:color="auto"/>
            <w:right w:val="none" w:sz="0" w:space="0" w:color="auto"/>
          </w:divBdr>
        </w:div>
        <w:div w:id="1207371403">
          <w:marLeft w:val="480"/>
          <w:marRight w:val="0"/>
          <w:marTop w:val="0"/>
          <w:marBottom w:val="0"/>
          <w:divBdr>
            <w:top w:val="none" w:sz="0" w:space="0" w:color="auto"/>
            <w:left w:val="none" w:sz="0" w:space="0" w:color="auto"/>
            <w:bottom w:val="none" w:sz="0" w:space="0" w:color="auto"/>
            <w:right w:val="none" w:sz="0" w:space="0" w:color="auto"/>
          </w:divBdr>
        </w:div>
        <w:div w:id="970481277">
          <w:marLeft w:val="480"/>
          <w:marRight w:val="0"/>
          <w:marTop w:val="0"/>
          <w:marBottom w:val="0"/>
          <w:divBdr>
            <w:top w:val="none" w:sz="0" w:space="0" w:color="auto"/>
            <w:left w:val="none" w:sz="0" w:space="0" w:color="auto"/>
            <w:bottom w:val="none" w:sz="0" w:space="0" w:color="auto"/>
            <w:right w:val="none" w:sz="0" w:space="0" w:color="auto"/>
          </w:divBdr>
        </w:div>
        <w:div w:id="1813866514">
          <w:marLeft w:val="480"/>
          <w:marRight w:val="0"/>
          <w:marTop w:val="0"/>
          <w:marBottom w:val="0"/>
          <w:divBdr>
            <w:top w:val="none" w:sz="0" w:space="0" w:color="auto"/>
            <w:left w:val="none" w:sz="0" w:space="0" w:color="auto"/>
            <w:bottom w:val="none" w:sz="0" w:space="0" w:color="auto"/>
            <w:right w:val="none" w:sz="0" w:space="0" w:color="auto"/>
          </w:divBdr>
        </w:div>
        <w:div w:id="1737044021">
          <w:marLeft w:val="480"/>
          <w:marRight w:val="0"/>
          <w:marTop w:val="0"/>
          <w:marBottom w:val="0"/>
          <w:divBdr>
            <w:top w:val="none" w:sz="0" w:space="0" w:color="auto"/>
            <w:left w:val="none" w:sz="0" w:space="0" w:color="auto"/>
            <w:bottom w:val="none" w:sz="0" w:space="0" w:color="auto"/>
            <w:right w:val="none" w:sz="0" w:space="0" w:color="auto"/>
          </w:divBdr>
        </w:div>
        <w:div w:id="586957985">
          <w:marLeft w:val="480"/>
          <w:marRight w:val="0"/>
          <w:marTop w:val="0"/>
          <w:marBottom w:val="0"/>
          <w:divBdr>
            <w:top w:val="none" w:sz="0" w:space="0" w:color="auto"/>
            <w:left w:val="none" w:sz="0" w:space="0" w:color="auto"/>
            <w:bottom w:val="none" w:sz="0" w:space="0" w:color="auto"/>
            <w:right w:val="none" w:sz="0" w:space="0" w:color="auto"/>
          </w:divBdr>
        </w:div>
        <w:div w:id="682902116">
          <w:marLeft w:val="480"/>
          <w:marRight w:val="0"/>
          <w:marTop w:val="0"/>
          <w:marBottom w:val="0"/>
          <w:divBdr>
            <w:top w:val="none" w:sz="0" w:space="0" w:color="auto"/>
            <w:left w:val="none" w:sz="0" w:space="0" w:color="auto"/>
            <w:bottom w:val="none" w:sz="0" w:space="0" w:color="auto"/>
            <w:right w:val="none" w:sz="0" w:space="0" w:color="auto"/>
          </w:divBdr>
        </w:div>
        <w:div w:id="733621660">
          <w:marLeft w:val="480"/>
          <w:marRight w:val="0"/>
          <w:marTop w:val="0"/>
          <w:marBottom w:val="0"/>
          <w:divBdr>
            <w:top w:val="none" w:sz="0" w:space="0" w:color="auto"/>
            <w:left w:val="none" w:sz="0" w:space="0" w:color="auto"/>
            <w:bottom w:val="none" w:sz="0" w:space="0" w:color="auto"/>
            <w:right w:val="none" w:sz="0" w:space="0" w:color="auto"/>
          </w:divBdr>
        </w:div>
        <w:div w:id="209342412">
          <w:marLeft w:val="480"/>
          <w:marRight w:val="0"/>
          <w:marTop w:val="0"/>
          <w:marBottom w:val="0"/>
          <w:divBdr>
            <w:top w:val="none" w:sz="0" w:space="0" w:color="auto"/>
            <w:left w:val="none" w:sz="0" w:space="0" w:color="auto"/>
            <w:bottom w:val="none" w:sz="0" w:space="0" w:color="auto"/>
            <w:right w:val="none" w:sz="0" w:space="0" w:color="auto"/>
          </w:divBdr>
        </w:div>
        <w:div w:id="1404990281">
          <w:marLeft w:val="480"/>
          <w:marRight w:val="0"/>
          <w:marTop w:val="0"/>
          <w:marBottom w:val="0"/>
          <w:divBdr>
            <w:top w:val="none" w:sz="0" w:space="0" w:color="auto"/>
            <w:left w:val="none" w:sz="0" w:space="0" w:color="auto"/>
            <w:bottom w:val="none" w:sz="0" w:space="0" w:color="auto"/>
            <w:right w:val="none" w:sz="0" w:space="0" w:color="auto"/>
          </w:divBdr>
        </w:div>
        <w:div w:id="957835020">
          <w:marLeft w:val="480"/>
          <w:marRight w:val="0"/>
          <w:marTop w:val="0"/>
          <w:marBottom w:val="0"/>
          <w:divBdr>
            <w:top w:val="none" w:sz="0" w:space="0" w:color="auto"/>
            <w:left w:val="none" w:sz="0" w:space="0" w:color="auto"/>
            <w:bottom w:val="none" w:sz="0" w:space="0" w:color="auto"/>
            <w:right w:val="none" w:sz="0" w:space="0" w:color="auto"/>
          </w:divBdr>
        </w:div>
        <w:div w:id="80688025">
          <w:marLeft w:val="480"/>
          <w:marRight w:val="0"/>
          <w:marTop w:val="0"/>
          <w:marBottom w:val="0"/>
          <w:divBdr>
            <w:top w:val="none" w:sz="0" w:space="0" w:color="auto"/>
            <w:left w:val="none" w:sz="0" w:space="0" w:color="auto"/>
            <w:bottom w:val="none" w:sz="0" w:space="0" w:color="auto"/>
            <w:right w:val="none" w:sz="0" w:space="0" w:color="auto"/>
          </w:divBdr>
        </w:div>
        <w:div w:id="2017419776">
          <w:marLeft w:val="480"/>
          <w:marRight w:val="0"/>
          <w:marTop w:val="0"/>
          <w:marBottom w:val="0"/>
          <w:divBdr>
            <w:top w:val="none" w:sz="0" w:space="0" w:color="auto"/>
            <w:left w:val="none" w:sz="0" w:space="0" w:color="auto"/>
            <w:bottom w:val="none" w:sz="0" w:space="0" w:color="auto"/>
            <w:right w:val="none" w:sz="0" w:space="0" w:color="auto"/>
          </w:divBdr>
        </w:div>
        <w:div w:id="1832141854">
          <w:marLeft w:val="480"/>
          <w:marRight w:val="0"/>
          <w:marTop w:val="0"/>
          <w:marBottom w:val="0"/>
          <w:divBdr>
            <w:top w:val="none" w:sz="0" w:space="0" w:color="auto"/>
            <w:left w:val="none" w:sz="0" w:space="0" w:color="auto"/>
            <w:bottom w:val="none" w:sz="0" w:space="0" w:color="auto"/>
            <w:right w:val="none" w:sz="0" w:space="0" w:color="auto"/>
          </w:divBdr>
        </w:div>
        <w:div w:id="1201480205">
          <w:marLeft w:val="480"/>
          <w:marRight w:val="0"/>
          <w:marTop w:val="0"/>
          <w:marBottom w:val="0"/>
          <w:divBdr>
            <w:top w:val="none" w:sz="0" w:space="0" w:color="auto"/>
            <w:left w:val="none" w:sz="0" w:space="0" w:color="auto"/>
            <w:bottom w:val="none" w:sz="0" w:space="0" w:color="auto"/>
            <w:right w:val="none" w:sz="0" w:space="0" w:color="auto"/>
          </w:divBdr>
        </w:div>
      </w:divsChild>
    </w:div>
    <w:div w:id="1514027973">
      <w:bodyDiv w:val="1"/>
      <w:marLeft w:val="0"/>
      <w:marRight w:val="0"/>
      <w:marTop w:val="0"/>
      <w:marBottom w:val="0"/>
      <w:divBdr>
        <w:top w:val="none" w:sz="0" w:space="0" w:color="auto"/>
        <w:left w:val="none" w:sz="0" w:space="0" w:color="auto"/>
        <w:bottom w:val="none" w:sz="0" w:space="0" w:color="auto"/>
        <w:right w:val="none" w:sz="0" w:space="0" w:color="auto"/>
      </w:divBdr>
    </w:div>
    <w:div w:id="1519391303">
      <w:bodyDiv w:val="1"/>
      <w:marLeft w:val="0"/>
      <w:marRight w:val="0"/>
      <w:marTop w:val="0"/>
      <w:marBottom w:val="0"/>
      <w:divBdr>
        <w:top w:val="none" w:sz="0" w:space="0" w:color="auto"/>
        <w:left w:val="none" w:sz="0" w:space="0" w:color="auto"/>
        <w:bottom w:val="none" w:sz="0" w:space="0" w:color="auto"/>
        <w:right w:val="none" w:sz="0" w:space="0" w:color="auto"/>
      </w:divBdr>
      <w:divsChild>
        <w:div w:id="1511025404">
          <w:marLeft w:val="0"/>
          <w:marRight w:val="0"/>
          <w:marTop w:val="0"/>
          <w:marBottom w:val="0"/>
          <w:divBdr>
            <w:top w:val="none" w:sz="0" w:space="0" w:color="auto"/>
            <w:left w:val="none" w:sz="0" w:space="0" w:color="auto"/>
            <w:bottom w:val="none" w:sz="0" w:space="0" w:color="auto"/>
            <w:right w:val="none" w:sz="0" w:space="0" w:color="auto"/>
          </w:divBdr>
        </w:div>
        <w:div w:id="1947691625">
          <w:marLeft w:val="0"/>
          <w:marRight w:val="0"/>
          <w:marTop w:val="0"/>
          <w:marBottom w:val="0"/>
          <w:divBdr>
            <w:top w:val="none" w:sz="0" w:space="0" w:color="auto"/>
            <w:left w:val="none" w:sz="0" w:space="0" w:color="auto"/>
            <w:bottom w:val="none" w:sz="0" w:space="0" w:color="auto"/>
            <w:right w:val="none" w:sz="0" w:space="0" w:color="auto"/>
          </w:divBdr>
        </w:div>
        <w:div w:id="1870869127">
          <w:marLeft w:val="0"/>
          <w:marRight w:val="0"/>
          <w:marTop w:val="0"/>
          <w:marBottom w:val="0"/>
          <w:divBdr>
            <w:top w:val="none" w:sz="0" w:space="0" w:color="auto"/>
            <w:left w:val="none" w:sz="0" w:space="0" w:color="auto"/>
            <w:bottom w:val="none" w:sz="0" w:space="0" w:color="auto"/>
            <w:right w:val="none" w:sz="0" w:space="0" w:color="auto"/>
          </w:divBdr>
        </w:div>
        <w:div w:id="1944412216">
          <w:marLeft w:val="0"/>
          <w:marRight w:val="0"/>
          <w:marTop w:val="0"/>
          <w:marBottom w:val="0"/>
          <w:divBdr>
            <w:top w:val="none" w:sz="0" w:space="0" w:color="auto"/>
            <w:left w:val="none" w:sz="0" w:space="0" w:color="auto"/>
            <w:bottom w:val="none" w:sz="0" w:space="0" w:color="auto"/>
            <w:right w:val="none" w:sz="0" w:space="0" w:color="auto"/>
          </w:divBdr>
        </w:div>
        <w:div w:id="1518500862">
          <w:marLeft w:val="0"/>
          <w:marRight w:val="0"/>
          <w:marTop w:val="0"/>
          <w:marBottom w:val="0"/>
          <w:divBdr>
            <w:top w:val="none" w:sz="0" w:space="0" w:color="auto"/>
            <w:left w:val="none" w:sz="0" w:space="0" w:color="auto"/>
            <w:bottom w:val="none" w:sz="0" w:space="0" w:color="auto"/>
            <w:right w:val="none" w:sz="0" w:space="0" w:color="auto"/>
          </w:divBdr>
        </w:div>
      </w:divsChild>
    </w:div>
    <w:div w:id="1527018692">
      <w:bodyDiv w:val="1"/>
      <w:marLeft w:val="0"/>
      <w:marRight w:val="0"/>
      <w:marTop w:val="0"/>
      <w:marBottom w:val="0"/>
      <w:divBdr>
        <w:top w:val="none" w:sz="0" w:space="0" w:color="auto"/>
        <w:left w:val="none" w:sz="0" w:space="0" w:color="auto"/>
        <w:bottom w:val="none" w:sz="0" w:space="0" w:color="auto"/>
        <w:right w:val="none" w:sz="0" w:space="0" w:color="auto"/>
      </w:divBdr>
    </w:div>
    <w:div w:id="1527476315">
      <w:bodyDiv w:val="1"/>
      <w:marLeft w:val="0"/>
      <w:marRight w:val="0"/>
      <w:marTop w:val="0"/>
      <w:marBottom w:val="0"/>
      <w:divBdr>
        <w:top w:val="none" w:sz="0" w:space="0" w:color="auto"/>
        <w:left w:val="none" w:sz="0" w:space="0" w:color="auto"/>
        <w:bottom w:val="none" w:sz="0" w:space="0" w:color="auto"/>
        <w:right w:val="none" w:sz="0" w:space="0" w:color="auto"/>
      </w:divBdr>
    </w:div>
    <w:div w:id="1557858460">
      <w:bodyDiv w:val="1"/>
      <w:marLeft w:val="0"/>
      <w:marRight w:val="0"/>
      <w:marTop w:val="0"/>
      <w:marBottom w:val="0"/>
      <w:divBdr>
        <w:top w:val="none" w:sz="0" w:space="0" w:color="auto"/>
        <w:left w:val="none" w:sz="0" w:space="0" w:color="auto"/>
        <w:bottom w:val="none" w:sz="0" w:space="0" w:color="auto"/>
        <w:right w:val="none" w:sz="0" w:space="0" w:color="auto"/>
      </w:divBdr>
    </w:div>
    <w:div w:id="1568687048">
      <w:bodyDiv w:val="1"/>
      <w:marLeft w:val="0"/>
      <w:marRight w:val="0"/>
      <w:marTop w:val="0"/>
      <w:marBottom w:val="0"/>
      <w:divBdr>
        <w:top w:val="none" w:sz="0" w:space="0" w:color="auto"/>
        <w:left w:val="none" w:sz="0" w:space="0" w:color="auto"/>
        <w:bottom w:val="none" w:sz="0" w:space="0" w:color="auto"/>
        <w:right w:val="none" w:sz="0" w:space="0" w:color="auto"/>
      </w:divBdr>
    </w:div>
    <w:div w:id="1570185673">
      <w:bodyDiv w:val="1"/>
      <w:marLeft w:val="0"/>
      <w:marRight w:val="0"/>
      <w:marTop w:val="0"/>
      <w:marBottom w:val="0"/>
      <w:divBdr>
        <w:top w:val="none" w:sz="0" w:space="0" w:color="auto"/>
        <w:left w:val="none" w:sz="0" w:space="0" w:color="auto"/>
        <w:bottom w:val="none" w:sz="0" w:space="0" w:color="auto"/>
        <w:right w:val="none" w:sz="0" w:space="0" w:color="auto"/>
      </w:divBdr>
    </w:div>
    <w:div w:id="1571768147">
      <w:bodyDiv w:val="1"/>
      <w:marLeft w:val="0"/>
      <w:marRight w:val="0"/>
      <w:marTop w:val="0"/>
      <w:marBottom w:val="0"/>
      <w:divBdr>
        <w:top w:val="none" w:sz="0" w:space="0" w:color="auto"/>
        <w:left w:val="none" w:sz="0" w:space="0" w:color="auto"/>
        <w:bottom w:val="none" w:sz="0" w:space="0" w:color="auto"/>
        <w:right w:val="none" w:sz="0" w:space="0" w:color="auto"/>
      </w:divBdr>
    </w:div>
    <w:div w:id="1586108179">
      <w:bodyDiv w:val="1"/>
      <w:marLeft w:val="0"/>
      <w:marRight w:val="0"/>
      <w:marTop w:val="0"/>
      <w:marBottom w:val="0"/>
      <w:divBdr>
        <w:top w:val="none" w:sz="0" w:space="0" w:color="auto"/>
        <w:left w:val="none" w:sz="0" w:space="0" w:color="auto"/>
        <w:bottom w:val="none" w:sz="0" w:space="0" w:color="auto"/>
        <w:right w:val="none" w:sz="0" w:space="0" w:color="auto"/>
      </w:divBdr>
      <w:divsChild>
        <w:div w:id="148864224">
          <w:marLeft w:val="480"/>
          <w:marRight w:val="0"/>
          <w:marTop w:val="0"/>
          <w:marBottom w:val="0"/>
          <w:divBdr>
            <w:top w:val="none" w:sz="0" w:space="0" w:color="auto"/>
            <w:left w:val="none" w:sz="0" w:space="0" w:color="auto"/>
            <w:bottom w:val="none" w:sz="0" w:space="0" w:color="auto"/>
            <w:right w:val="none" w:sz="0" w:space="0" w:color="auto"/>
          </w:divBdr>
        </w:div>
        <w:div w:id="1798798583">
          <w:marLeft w:val="480"/>
          <w:marRight w:val="0"/>
          <w:marTop w:val="0"/>
          <w:marBottom w:val="0"/>
          <w:divBdr>
            <w:top w:val="none" w:sz="0" w:space="0" w:color="auto"/>
            <w:left w:val="none" w:sz="0" w:space="0" w:color="auto"/>
            <w:bottom w:val="none" w:sz="0" w:space="0" w:color="auto"/>
            <w:right w:val="none" w:sz="0" w:space="0" w:color="auto"/>
          </w:divBdr>
        </w:div>
        <w:div w:id="2119718604">
          <w:marLeft w:val="480"/>
          <w:marRight w:val="0"/>
          <w:marTop w:val="0"/>
          <w:marBottom w:val="0"/>
          <w:divBdr>
            <w:top w:val="none" w:sz="0" w:space="0" w:color="auto"/>
            <w:left w:val="none" w:sz="0" w:space="0" w:color="auto"/>
            <w:bottom w:val="none" w:sz="0" w:space="0" w:color="auto"/>
            <w:right w:val="none" w:sz="0" w:space="0" w:color="auto"/>
          </w:divBdr>
        </w:div>
        <w:div w:id="92433443">
          <w:marLeft w:val="480"/>
          <w:marRight w:val="0"/>
          <w:marTop w:val="0"/>
          <w:marBottom w:val="0"/>
          <w:divBdr>
            <w:top w:val="none" w:sz="0" w:space="0" w:color="auto"/>
            <w:left w:val="none" w:sz="0" w:space="0" w:color="auto"/>
            <w:bottom w:val="none" w:sz="0" w:space="0" w:color="auto"/>
            <w:right w:val="none" w:sz="0" w:space="0" w:color="auto"/>
          </w:divBdr>
        </w:div>
        <w:div w:id="1234317293">
          <w:marLeft w:val="480"/>
          <w:marRight w:val="0"/>
          <w:marTop w:val="0"/>
          <w:marBottom w:val="0"/>
          <w:divBdr>
            <w:top w:val="none" w:sz="0" w:space="0" w:color="auto"/>
            <w:left w:val="none" w:sz="0" w:space="0" w:color="auto"/>
            <w:bottom w:val="none" w:sz="0" w:space="0" w:color="auto"/>
            <w:right w:val="none" w:sz="0" w:space="0" w:color="auto"/>
          </w:divBdr>
        </w:div>
        <w:div w:id="1077166524">
          <w:marLeft w:val="480"/>
          <w:marRight w:val="0"/>
          <w:marTop w:val="0"/>
          <w:marBottom w:val="0"/>
          <w:divBdr>
            <w:top w:val="none" w:sz="0" w:space="0" w:color="auto"/>
            <w:left w:val="none" w:sz="0" w:space="0" w:color="auto"/>
            <w:bottom w:val="none" w:sz="0" w:space="0" w:color="auto"/>
            <w:right w:val="none" w:sz="0" w:space="0" w:color="auto"/>
          </w:divBdr>
        </w:div>
        <w:div w:id="2027094226">
          <w:marLeft w:val="480"/>
          <w:marRight w:val="0"/>
          <w:marTop w:val="0"/>
          <w:marBottom w:val="0"/>
          <w:divBdr>
            <w:top w:val="none" w:sz="0" w:space="0" w:color="auto"/>
            <w:left w:val="none" w:sz="0" w:space="0" w:color="auto"/>
            <w:bottom w:val="none" w:sz="0" w:space="0" w:color="auto"/>
            <w:right w:val="none" w:sz="0" w:space="0" w:color="auto"/>
          </w:divBdr>
        </w:div>
        <w:div w:id="1403983030">
          <w:marLeft w:val="480"/>
          <w:marRight w:val="0"/>
          <w:marTop w:val="0"/>
          <w:marBottom w:val="0"/>
          <w:divBdr>
            <w:top w:val="none" w:sz="0" w:space="0" w:color="auto"/>
            <w:left w:val="none" w:sz="0" w:space="0" w:color="auto"/>
            <w:bottom w:val="none" w:sz="0" w:space="0" w:color="auto"/>
            <w:right w:val="none" w:sz="0" w:space="0" w:color="auto"/>
          </w:divBdr>
        </w:div>
        <w:div w:id="1721858277">
          <w:marLeft w:val="480"/>
          <w:marRight w:val="0"/>
          <w:marTop w:val="0"/>
          <w:marBottom w:val="0"/>
          <w:divBdr>
            <w:top w:val="none" w:sz="0" w:space="0" w:color="auto"/>
            <w:left w:val="none" w:sz="0" w:space="0" w:color="auto"/>
            <w:bottom w:val="none" w:sz="0" w:space="0" w:color="auto"/>
            <w:right w:val="none" w:sz="0" w:space="0" w:color="auto"/>
          </w:divBdr>
        </w:div>
        <w:div w:id="1980333597">
          <w:marLeft w:val="480"/>
          <w:marRight w:val="0"/>
          <w:marTop w:val="0"/>
          <w:marBottom w:val="0"/>
          <w:divBdr>
            <w:top w:val="none" w:sz="0" w:space="0" w:color="auto"/>
            <w:left w:val="none" w:sz="0" w:space="0" w:color="auto"/>
            <w:bottom w:val="none" w:sz="0" w:space="0" w:color="auto"/>
            <w:right w:val="none" w:sz="0" w:space="0" w:color="auto"/>
          </w:divBdr>
        </w:div>
        <w:div w:id="1086342345">
          <w:marLeft w:val="480"/>
          <w:marRight w:val="0"/>
          <w:marTop w:val="0"/>
          <w:marBottom w:val="0"/>
          <w:divBdr>
            <w:top w:val="none" w:sz="0" w:space="0" w:color="auto"/>
            <w:left w:val="none" w:sz="0" w:space="0" w:color="auto"/>
            <w:bottom w:val="none" w:sz="0" w:space="0" w:color="auto"/>
            <w:right w:val="none" w:sz="0" w:space="0" w:color="auto"/>
          </w:divBdr>
        </w:div>
        <w:div w:id="399251671">
          <w:marLeft w:val="480"/>
          <w:marRight w:val="0"/>
          <w:marTop w:val="0"/>
          <w:marBottom w:val="0"/>
          <w:divBdr>
            <w:top w:val="none" w:sz="0" w:space="0" w:color="auto"/>
            <w:left w:val="none" w:sz="0" w:space="0" w:color="auto"/>
            <w:bottom w:val="none" w:sz="0" w:space="0" w:color="auto"/>
            <w:right w:val="none" w:sz="0" w:space="0" w:color="auto"/>
          </w:divBdr>
        </w:div>
        <w:div w:id="1164278159">
          <w:marLeft w:val="480"/>
          <w:marRight w:val="0"/>
          <w:marTop w:val="0"/>
          <w:marBottom w:val="0"/>
          <w:divBdr>
            <w:top w:val="none" w:sz="0" w:space="0" w:color="auto"/>
            <w:left w:val="none" w:sz="0" w:space="0" w:color="auto"/>
            <w:bottom w:val="none" w:sz="0" w:space="0" w:color="auto"/>
            <w:right w:val="none" w:sz="0" w:space="0" w:color="auto"/>
          </w:divBdr>
        </w:div>
        <w:div w:id="1379739872">
          <w:marLeft w:val="480"/>
          <w:marRight w:val="0"/>
          <w:marTop w:val="0"/>
          <w:marBottom w:val="0"/>
          <w:divBdr>
            <w:top w:val="none" w:sz="0" w:space="0" w:color="auto"/>
            <w:left w:val="none" w:sz="0" w:space="0" w:color="auto"/>
            <w:bottom w:val="none" w:sz="0" w:space="0" w:color="auto"/>
            <w:right w:val="none" w:sz="0" w:space="0" w:color="auto"/>
          </w:divBdr>
        </w:div>
        <w:div w:id="68889290">
          <w:marLeft w:val="480"/>
          <w:marRight w:val="0"/>
          <w:marTop w:val="0"/>
          <w:marBottom w:val="0"/>
          <w:divBdr>
            <w:top w:val="none" w:sz="0" w:space="0" w:color="auto"/>
            <w:left w:val="none" w:sz="0" w:space="0" w:color="auto"/>
            <w:bottom w:val="none" w:sz="0" w:space="0" w:color="auto"/>
            <w:right w:val="none" w:sz="0" w:space="0" w:color="auto"/>
          </w:divBdr>
        </w:div>
        <w:div w:id="1881622248">
          <w:marLeft w:val="480"/>
          <w:marRight w:val="0"/>
          <w:marTop w:val="0"/>
          <w:marBottom w:val="0"/>
          <w:divBdr>
            <w:top w:val="none" w:sz="0" w:space="0" w:color="auto"/>
            <w:left w:val="none" w:sz="0" w:space="0" w:color="auto"/>
            <w:bottom w:val="none" w:sz="0" w:space="0" w:color="auto"/>
            <w:right w:val="none" w:sz="0" w:space="0" w:color="auto"/>
          </w:divBdr>
        </w:div>
        <w:div w:id="1930773267">
          <w:marLeft w:val="480"/>
          <w:marRight w:val="0"/>
          <w:marTop w:val="0"/>
          <w:marBottom w:val="0"/>
          <w:divBdr>
            <w:top w:val="none" w:sz="0" w:space="0" w:color="auto"/>
            <w:left w:val="none" w:sz="0" w:space="0" w:color="auto"/>
            <w:bottom w:val="none" w:sz="0" w:space="0" w:color="auto"/>
            <w:right w:val="none" w:sz="0" w:space="0" w:color="auto"/>
          </w:divBdr>
        </w:div>
        <w:div w:id="1706786274">
          <w:marLeft w:val="480"/>
          <w:marRight w:val="0"/>
          <w:marTop w:val="0"/>
          <w:marBottom w:val="0"/>
          <w:divBdr>
            <w:top w:val="none" w:sz="0" w:space="0" w:color="auto"/>
            <w:left w:val="none" w:sz="0" w:space="0" w:color="auto"/>
            <w:bottom w:val="none" w:sz="0" w:space="0" w:color="auto"/>
            <w:right w:val="none" w:sz="0" w:space="0" w:color="auto"/>
          </w:divBdr>
        </w:div>
        <w:div w:id="1439254478">
          <w:marLeft w:val="480"/>
          <w:marRight w:val="0"/>
          <w:marTop w:val="0"/>
          <w:marBottom w:val="0"/>
          <w:divBdr>
            <w:top w:val="none" w:sz="0" w:space="0" w:color="auto"/>
            <w:left w:val="none" w:sz="0" w:space="0" w:color="auto"/>
            <w:bottom w:val="none" w:sz="0" w:space="0" w:color="auto"/>
            <w:right w:val="none" w:sz="0" w:space="0" w:color="auto"/>
          </w:divBdr>
        </w:div>
        <w:div w:id="1611861232">
          <w:marLeft w:val="480"/>
          <w:marRight w:val="0"/>
          <w:marTop w:val="0"/>
          <w:marBottom w:val="0"/>
          <w:divBdr>
            <w:top w:val="none" w:sz="0" w:space="0" w:color="auto"/>
            <w:left w:val="none" w:sz="0" w:space="0" w:color="auto"/>
            <w:bottom w:val="none" w:sz="0" w:space="0" w:color="auto"/>
            <w:right w:val="none" w:sz="0" w:space="0" w:color="auto"/>
          </w:divBdr>
        </w:div>
        <w:div w:id="840124640">
          <w:marLeft w:val="480"/>
          <w:marRight w:val="0"/>
          <w:marTop w:val="0"/>
          <w:marBottom w:val="0"/>
          <w:divBdr>
            <w:top w:val="none" w:sz="0" w:space="0" w:color="auto"/>
            <w:left w:val="none" w:sz="0" w:space="0" w:color="auto"/>
            <w:bottom w:val="none" w:sz="0" w:space="0" w:color="auto"/>
            <w:right w:val="none" w:sz="0" w:space="0" w:color="auto"/>
          </w:divBdr>
        </w:div>
        <w:div w:id="686373030">
          <w:marLeft w:val="480"/>
          <w:marRight w:val="0"/>
          <w:marTop w:val="0"/>
          <w:marBottom w:val="0"/>
          <w:divBdr>
            <w:top w:val="none" w:sz="0" w:space="0" w:color="auto"/>
            <w:left w:val="none" w:sz="0" w:space="0" w:color="auto"/>
            <w:bottom w:val="none" w:sz="0" w:space="0" w:color="auto"/>
            <w:right w:val="none" w:sz="0" w:space="0" w:color="auto"/>
          </w:divBdr>
        </w:div>
        <w:div w:id="1557156769">
          <w:marLeft w:val="480"/>
          <w:marRight w:val="0"/>
          <w:marTop w:val="0"/>
          <w:marBottom w:val="0"/>
          <w:divBdr>
            <w:top w:val="none" w:sz="0" w:space="0" w:color="auto"/>
            <w:left w:val="none" w:sz="0" w:space="0" w:color="auto"/>
            <w:bottom w:val="none" w:sz="0" w:space="0" w:color="auto"/>
            <w:right w:val="none" w:sz="0" w:space="0" w:color="auto"/>
          </w:divBdr>
        </w:div>
        <w:div w:id="1517378444">
          <w:marLeft w:val="480"/>
          <w:marRight w:val="0"/>
          <w:marTop w:val="0"/>
          <w:marBottom w:val="0"/>
          <w:divBdr>
            <w:top w:val="none" w:sz="0" w:space="0" w:color="auto"/>
            <w:left w:val="none" w:sz="0" w:space="0" w:color="auto"/>
            <w:bottom w:val="none" w:sz="0" w:space="0" w:color="auto"/>
            <w:right w:val="none" w:sz="0" w:space="0" w:color="auto"/>
          </w:divBdr>
        </w:div>
        <w:div w:id="1666279235">
          <w:marLeft w:val="480"/>
          <w:marRight w:val="0"/>
          <w:marTop w:val="0"/>
          <w:marBottom w:val="0"/>
          <w:divBdr>
            <w:top w:val="none" w:sz="0" w:space="0" w:color="auto"/>
            <w:left w:val="none" w:sz="0" w:space="0" w:color="auto"/>
            <w:bottom w:val="none" w:sz="0" w:space="0" w:color="auto"/>
            <w:right w:val="none" w:sz="0" w:space="0" w:color="auto"/>
          </w:divBdr>
        </w:div>
        <w:div w:id="1849173844">
          <w:marLeft w:val="480"/>
          <w:marRight w:val="0"/>
          <w:marTop w:val="0"/>
          <w:marBottom w:val="0"/>
          <w:divBdr>
            <w:top w:val="none" w:sz="0" w:space="0" w:color="auto"/>
            <w:left w:val="none" w:sz="0" w:space="0" w:color="auto"/>
            <w:bottom w:val="none" w:sz="0" w:space="0" w:color="auto"/>
            <w:right w:val="none" w:sz="0" w:space="0" w:color="auto"/>
          </w:divBdr>
        </w:div>
        <w:div w:id="796526008">
          <w:marLeft w:val="480"/>
          <w:marRight w:val="0"/>
          <w:marTop w:val="0"/>
          <w:marBottom w:val="0"/>
          <w:divBdr>
            <w:top w:val="none" w:sz="0" w:space="0" w:color="auto"/>
            <w:left w:val="none" w:sz="0" w:space="0" w:color="auto"/>
            <w:bottom w:val="none" w:sz="0" w:space="0" w:color="auto"/>
            <w:right w:val="none" w:sz="0" w:space="0" w:color="auto"/>
          </w:divBdr>
        </w:div>
        <w:div w:id="1058895931">
          <w:marLeft w:val="480"/>
          <w:marRight w:val="0"/>
          <w:marTop w:val="0"/>
          <w:marBottom w:val="0"/>
          <w:divBdr>
            <w:top w:val="none" w:sz="0" w:space="0" w:color="auto"/>
            <w:left w:val="none" w:sz="0" w:space="0" w:color="auto"/>
            <w:bottom w:val="none" w:sz="0" w:space="0" w:color="auto"/>
            <w:right w:val="none" w:sz="0" w:space="0" w:color="auto"/>
          </w:divBdr>
        </w:div>
        <w:div w:id="222569511">
          <w:marLeft w:val="480"/>
          <w:marRight w:val="0"/>
          <w:marTop w:val="0"/>
          <w:marBottom w:val="0"/>
          <w:divBdr>
            <w:top w:val="none" w:sz="0" w:space="0" w:color="auto"/>
            <w:left w:val="none" w:sz="0" w:space="0" w:color="auto"/>
            <w:bottom w:val="none" w:sz="0" w:space="0" w:color="auto"/>
            <w:right w:val="none" w:sz="0" w:space="0" w:color="auto"/>
          </w:divBdr>
        </w:div>
        <w:div w:id="1112211885">
          <w:marLeft w:val="480"/>
          <w:marRight w:val="0"/>
          <w:marTop w:val="0"/>
          <w:marBottom w:val="0"/>
          <w:divBdr>
            <w:top w:val="none" w:sz="0" w:space="0" w:color="auto"/>
            <w:left w:val="none" w:sz="0" w:space="0" w:color="auto"/>
            <w:bottom w:val="none" w:sz="0" w:space="0" w:color="auto"/>
            <w:right w:val="none" w:sz="0" w:space="0" w:color="auto"/>
          </w:divBdr>
        </w:div>
        <w:div w:id="184710933">
          <w:marLeft w:val="480"/>
          <w:marRight w:val="0"/>
          <w:marTop w:val="0"/>
          <w:marBottom w:val="0"/>
          <w:divBdr>
            <w:top w:val="none" w:sz="0" w:space="0" w:color="auto"/>
            <w:left w:val="none" w:sz="0" w:space="0" w:color="auto"/>
            <w:bottom w:val="none" w:sz="0" w:space="0" w:color="auto"/>
            <w:right w:val="none" w:sz="0" w:space="0" w:color="auto"/>
          </w:divBdr>
        </w:div>
        <w:div w:id="518659889">
          <w:marLeft w:val="480"/>
          <w:marRight w:val="0"/>
          <w:marTop w:val="0"/>
          <w:marBottom w:val="0"/>
          <w:divBdr>
            <w:top w:val="none" w:sz="0" w:space="0" w:color="auto"/>
            <w:left w:val="none" w:sz="0" w:space="0" w:color="auto"/>
            <w:bottom w:val="none" w:sz="0" w:space="0" w:color="auto"/>
            <w:right w:val="none" w:sz="0" w:space="0" w:color="auto"/>
          </w:divBdr>
        </w:div>
        <w:div w:id="276646899">
          <w:marLeft w:val="480"/>
          <w:marRight w:val="0"/>
          <w:marTop w:val="0"/>
          <w:marBottom w:val="0"/>
          <w:divBdr>
            <w:top w:val="none" w:sz="0" w:space="0" w:color="auto"/>
            <w:left w:val="none" w:sz="0" w:space="0" w:color="auto"/>
            <w:bottom w:val="none" w:sz="0" w:space="0" w:color="auto"/>
            <w:right w:val="none" w:sz="0" w:space="0" w:color="auto"/>
          </w:divBdr>
        </w:div>
        <w:div w:id="2046102092">
          <w:marLeft w:val="480"/>
          <w:marRight w:val="0"/>
          <w:marTop w:val="0"/>
          <w:marBottom w:val="0"/>
          <w:divBdr>
            <w:top w:val="none" w:sz="0" w:space="0" w:color="auto"/>
            <w:left w:val="none" w:sz="0" w:space="0" w:color="auto"/>
            <w:bottom w:val="none" w:sz="0" w:space="0" w:color="auto"/>
            <w:right w:val="none" w:sz="0" w:space="0" w:color="auto"/>
          </w:divBdr>
        </w:div>
        <w:div w:id="1049107805">
          <w:marLeft w:val="480"/>
          <w:marRight w:val="0"/>
          <w:marTop w:val="0"/>
          <w:marBottom w:val="0"/>
          <w:divBdr>
            <w:top w:val="none" w:sz="0" w:space="0" w:color="auto"/>
            <w:left w:val="none" w:sz="0" w:space="0" w:color="auto"/>
            <w:bottom w:val="none" w:sz="0" w:space="0" w:color="auto"/>
            <w:right w:val="none" w:sz="0" w:space="0" w:color="auto"/>
          </w:divBdr>
        </w:div>
        <w:div w:id="498734128">
          <w:marLeft w:val="480"/>
          <w:marRight w:val="0"/>
          <w:marTop w:val="0"/>
          <w:marBottom w:val="0"/>
          <w:divBdr>
            <w:top w:val="none" w:sz="0" w:space="0" w:color="auto"/>
            <w:left w:val="none" w:sz="0" w:space="0" w:color="auto"/>
            <w:bottom w:val="none" w:sz="0" w:space="0" w:color="auto"/>
            <w:right w:val="none" w:sz="0" w:space="0" w:color="auto"/>
          </w:divBdr>
        </w:div>
        <w:div w:id="100347153">
          <w:marLeft w:val="480"/>
          <w:marRight w:val="0"/>
          <w:marTop w:val="0"/>
          <w:marBottom w:val="0"/>
          <w:divBdr>
            <w:top w:val="none" w:sz="0" w:space="0" w:color="auto"/>
            <w:left w:val="none" w:sz="0" w:space="0" w:color="auto"/>
            <w:bottom w:val="none" w:sz="0" w:space="0" w:color="auto"/>
            <w:right w:val="none" w:sz="0" w:space="0" w:color="auto"/>
          </w:divBdr>
        </w:div>
        <w:div w:id="240718261">
          <w:marLeft w:val="480"/>
          <w:marRight w:val="0"/>
          <w:marTop w:val="0"/>
          <w:marBottom w:val="0"/>
          <w:divBdr>
            <w:top w:val="none" w:sz="0" w:space="0" w:color="auto"/>
            <w:left w:val="none" w:sz="0" w:space="0" w:color="auto"/>
            <w:bottom w:val="none" w:sz="0" w:space="0" w:color="auto"/>
            <w:right w:val="none" w:sz="0" w:space="0" w:color="auto"/>
          </w:divBdr>
        </w:div>
        <w:div w:id="1363939188">
          <w:marLeft w:val="480"/>
          <w:marRight w:val="0"/>
          <w:marTop w:val="0"/>
          <w:marBottom w:val="0"/>
          <w:divBdr>
            <w:top w:val="none" w:sz="0" w:space="0" w:color="auto"/>
            <w:left w:val="none" w:sz="0" w:space="0" w:color="auto"/>
            <w:bottom w:val="none" w:sz="0" w:space="0" w:color="auto"/>
            <w:right w:val="none" w:sz="0" w:space="0" w:color="auto"/>
          </w:divBdr>
        </w:div>
        <w:div w:id="572349664">
          <w:marLeft w:val="480"/>
          <w:marRight w:val="0"/>
          <w:marTop w:val="0"/>
          <w:marBottom w:val="0"/>
          <w:divBdr>
            <w:top w:val="none" w:sz="0" w:space="0" w:color="auto"/>
            <w:left w:val="none" w:sz="0" w:space="0" w:color="auto"/>
            <w:bottom w:val="none" w:sz="0" w:space="0" w:color="auto"/>
            <w:right w:val="none" w:sz="0" w:space="0" w:color="auto"/>
          </w:divBdr>
        </w:div>
        <w:div w:id="1796868511">
          <w:marLeft w:val="480"/>
          <w:marRight w:val="0"/>
          <w:marTop w:val="0"/>
          <w:marBottom w:val="0"/>
          <w:divBdr>
            <w:top w:val="none" w:sz="0" w:space="0" w:color="auto"/>
            <w:left w:val="none" w:sz="0" w:space="0" w:color="auto"/>
            <w:bottom w:val="none" w:sz="0" w:space="0" w:color="auto"/>
            <w:right w:val="none" w:sz="0" w:space="0" w:color="auto"/>
          </w:divBdr>
        </w:div>
        <w:div w:id="709260027">
          <w:marLeft w:val="480"/>
          <w:marRight w:val="0"/>
          <w:marTop w:val="0"/>
          <w:marBottom w:val="0"/>
          <w:divBdr>
            <w:top w:val="none" w:sz="0" w:space="0" w:color="auto"/>
            <w:left w:val="none" w:sz="0" w:space="0" w:color="auto"/>
            <w:bottom w:val="none" w:sz="0" w:space="0" w:color="auto"/>
            <w:right w:val="none" w:sz="0" w:space="0" w:color="auto"/>
          </w:divBdr>
        </w:div>
        <w:div w:id="1504932457">
          <w:marLeft w:val="480"/>
          <w:marRight w:val="0"/>
          <w:marTop w:val="0"/>
          <w:marBottom w:val="0"/>
          <w:divBdr>
            <w:top w:val="none" w:sz="0" w:space="0" w:color="auto"/>
            <w:left w:val="none" w:sz="0" w:space="0" w:color="auto"/>
            <w:bottom w:val="none" w:sz="0" w:space="0" w:color="auto"/>
            <w:right w:val="none" w:sz="0" w:space="0" w:color="auto"/>
          </w:divBdr>
        </w:div>
        <w:div w:id="904143434">
          <w:marLeft w:val="480"/>
          <w:marRight w:val="0"/>
          <w:marTop w:val="0"/>
          <w:marBottom w:val="0"/>
          <w:divBdr>
            <w:top w:val="none" w:sz="0" w:space="0" w:color="auto"/>
            <w:left w:val="none" w:sz="0" w:space="0" w:color="auto"/>
            <w:bottom w:val="none" w:sz="0" w:space="0" w:color="auto"/>
            <w:right w:val="none" w:sz="0" w:space="0" w:color="auto"/>
          </w:divBdr>
        </w:div>
        <w:div w:id="910433928">
          <w:marLeft w:val="480"/>
          <w:marRight w:val="0"/>
          <w:marTop w:val="0"/>
          <w:marBottom w:val="0"/>
          <w:divBdr>
            <w:top w:val="none" w:sz="0" w:space="0" w:color="auto"/>
            <w:left w:val="none" w:sz="0" w:space="0" w:color="auto"/>
            <w:bottom w:val="none" w:sz="0" w:space="0" w:color="auto"/>
            <w:right w:val="none" w:sz="0" w:space="0" w:color="auto"/>
          </w:divBdr>
        </w:div>
        <w:div w:id="550464044">
          <w:marLeft w:val="480"/>
          <w:marRight w:val="0"/>
          <w:marTop w:val="0"/>
          <w:marBottom w:val="0"/>
          <w:divBdr>
            <w:top w:val="none" w:sz="0" w:space="0" w:color="auto"/>
            <w:left w:val="none" w:sz="0" w:space="0" w:color="auto"/>
            <w:bottom w:val="none" w:sz="0" w:space="0" w:color="auto"/>
            <w:right w:val="none" w:sz="0" w:space="0" w:color="auto"/>
          </w:divBdr>
        </w:div>
        <w:div w:id="1169825971">
          <w:marLeft w:val="480"/>
          <w:marRight w:val="0"/>
          <w:marTop w:val="0"/>
          <w:marBottom w:val="0"/>
          <w:divBdr>
            <w:top w:val="none" w:sz="0" w:space="0" w:color="auto"/>
            <w:left w:val="none" w:sz="0" w:space="0" w:color="auto"/>
            <w:bottom w:val="none" w:sz="0" w:space="0" w:color="auto"/>
            <w:right w:val="none" w:sz="0" w:space="0" w:color="auto"/>
          </w:divBdr>
        </w:div>
        <w:div w:id="1859418028">
          <w:marLeft w:val="480"/>
          <w:marRight w:val="0"/>
          <w:marTop w:val="0"/>
          <w:marBottom w:val="0"/>
          <w:divBdr>
            <w:top w:val="none" w:sz="0" w:space="0" w:color="auto"/>
            <w:left w:val="none" w:sz="0" w:space="0" w:color="auto"/>
            <w:bottom w:val="none" w:sz="0" w:space="0" w:color="auto"/>
            <w:right w:val="none" w:sz="0" w:space="0" w:color="auto"/>
          </w:divBdr>
        </w:div>
        <w:div w:id="1443766072">
          <w:marLeft w:val="480"/>
          <w:marRight w:val="0"/>
          <w:marTop w:val="0"/>
          <w:marBottom w:val="0"/>
          <w:divBdr>
            <w:top w:val="none" w:sz="0" w:space="0" w:color="auto"/>
            <w:left w:val="none" w:sz="0" w:space="0" w:color="auto"/>
            <w:bottom w:val="none" w:sz="0" w:space="0" w:color="auto"/>
            <w:right w:val="none" w:sz="0" w:space="0" w:color="auto"/>
          </w:divBdr>
        </w:div>
        <w:div w:id="2009792635">
          <w:marLeft w:val="480"/>
          <w:marRight w:val="0"/>
          <w:marTop w:val="0"/>
          <w:marBottom w:val="0"/>
          <w:divBdr>
            <w:top w:val="none" w:sz="0" w:space="0" w:color="auto"/>
            <w:left w:val="none" w:sz="0" w:space="0" w:color="auto"/>
            <w:bottom w:val="none" w:sz="0" w:space="0" w:color="auto"/>
            <w:right w:val="none" w:sz="0" w:space="0" w:color="auto"/>
          </w:divBdr>
        </w:div>
        <w:div w:id="904992073">
          <w:marLeft w:val="480"/>
          <w:marRight w:val="0"/>
          <w:marTop w:val="0"/>
          <w:marBottom w:val="0"/>
          <w:divBdr>
            <w:top w:val="none" w:sz="0" w:space="0" w:color="auto"/>
            <w:left w:val="none" w:sz="0" w:space="0" w:color="auto"/>
            <w:bottom w:val="none" w:sz="0" w:space="0" w:color="auto"/>
            <w:right w:val="none" w:sz="0" w:space="0" w:color="auto"/>
          </w:divBdr>
        </w:div>
        <w:div w:id="1559590155">
          <w:marLeft w:val="480"/>
          <w:marRight w:val="0"/>
          <w:marTop w:val="0"/>
          <w:marBottom w:val="0"/>
          <w:divBdr>
            <w:top w:val="none" w:sz="0" w:space="0" w:color="auto"/>
            <w:left w:val="none" w:sz="0" w:space="0" w:color="auto"/>
            <w:bottom w:val="none" w:sz="0" w:space="0" w:color="auto"/>
            <w:right w:val="none" w:sz="0" w:space="0" w:color="auto"/>
          </w:divBdr>
        </w:div>
        <w:div w:id="1905410923">
          <w:marLeft w:val="480"/>
          <w:marRight w:val="0"/>
          <w:marTop w:val="0"/>
          <w:marBottom w:val="0"/>
          <w:divBdr>
            <w:top w:val="none" w:sz="0" w:space="0" w:color="auto"/>
            <w:left w:val="none" w:sz="0" w:space="0" w:color="auto"/>
            <w:bottom w:val="none" w:sz="0" w:space="0" w:color="auto"/>
            <w:right w:val="none" w:sz="0" w:space="0" w:color="auto"/>
          </w:divBdr>
        </w:div>
        <w:div w:id="969046717">
          <w:marLeft w:val="480"/>
          <w:marRight w:val="0"/>
          <w:marTop w:val="0"/>
          <w:marBottom w:val="0"/>
          <w:divBdr>
            <w:top w:val="none" w:sz="0" w:space="0" w:color="auto"/>
            <w:left w:val="none" w:sz="0" w:space="0" w:color="auto"/>
            <w:bottom w:val="none" w:sz="0" w:space="0" w:color="auto"/>
            <w:right w:val="none" w:sz="0" w:space="0" w:color="auto"/>
          </w:divBdr>
        </w:div>
        <w:div w:id="83504121">
          <w:marLeft w:val="480"/>
          <w:marRight w:val="0"/>
          <w:marTop w:val="0"/>
          <w:marBottom w:val="0"/>
          <w:divBdr>
            <w:top w:val="none" w:sz="0" w:space="0" w:color="auto"/>
            <w:left w:val="none" w:sz="0" w:space="0" w:color="auto"/>
            <w:bottom w:val="none" w:sz="0" w:space="0" w:color="auto"/>
            <w:right w:val="none" w:sz="0" w:space="0" w:color="auto"/>
          </w:divBdr>
        </w:div>
        <w:div w:id="1614286786">
          <w:marLeft w:val="480"/>
          <w:marRight w:val="0"/>
          <w:marTop w:val="0"/>
          <w:marBottom w:val="0"/>
          <w:divBdr>
            <w:top w:val="none" w:sz="0" w:space="0" w:color="auto"/>
            <w:left w:val="none" w:sz="0" w:space="0" w:color="auto"/>
            <w:bottom w:val="none" w:sz="0" w:space="0" w:color="auto"/>
            <w:right w:val="none" w:sz="0" w:space="0" w:color="auto"/>
          </w:divBdr>
        </w:div>
        <w:div w:id="856702277">
          <w:marLeft w:val="480"/>
          <w:marRight w:val="0"/>
          <w:marTop w:val="0"/>
          <w:marBottom w:val="0"/>
          <w:divBdr>
            <w:top w:val="none" w:sz="0" w:space="0" w:color="auto"/>
            <w:left w:val="none" w:sz="0" w:space="0" w:color="auto"/>
            <w:bottom w:val="none" w:sz="0" w:space="0" w:color="auto"/>
            <w:right w:val="none" w:sz="0" w:space="0" w:color="auto"/>
          </w:divBdr>
        </w:div>
        <w:div w:id="1895389572">
          <w:marLeft w:val="480"/>
          <w:marRight w:val="0"/>
          <w:marTop w:val="0"/>
          <w:marBottom w:val="0"/>
          <w:divBdr>
            <w:top w:val="none" w:sz="0" w:space="0" w:color="auto"/>
            <w:left w:val="none" w:sz="0" w:space="0" w:color="auto"/>
            <w:bottom w:val="none" w:sz="0" w:space="0" w:color="auto"/>
            <w:right w:val="none" w:sz="0" w:space="0" w:color="auto"/>
          </w:divBdr>
        </w:div>
        <w:div w:id="1273633090">
          <w:marLeft w:val="480"/>
          <w:marRight w:val="0"/>
          <w:marTop w:val="0"/>
          <w:marBottom w:val="0"/>
          <w:divBdr>
            <w:top w:val="none" w:sz="0" w:space="0" w:color="auto"/>
            <w:left w:val="none" w:sz="0" w:space="0" w:color="auto"/>
            <w:bottom w:val="none" w:sz="0" w:space="0" w:color="auto"/>
            <w:right w:val="none" w:sz="0" w:space="0" w:color="auto"/>
          </w:divBdr>
        </w:div>
      </w:divsChild>
    </w:div>
    <w:div w:id="1587298040">
      <w:bodyDiv w:val="1"/>
      <w:marLeft w:val="0"/>
      <w:marRight w:val="0"/>
      <w:marTop w:val="0"/>
      <w:marBottom w:val="0"/>
      <w:divBdr>
        <w:top w:val="none" w:sz="0" w:space="0" w:color="auto"/>
        <w:left w:val="none" w:sz="0" w:space="0" w:color="auto"/>
        <w:bottom w:val="none" w:sz="0" w:space="0" w:color="auto"/>
        <w:right w:val="none" w:sz="0" w:space="0" w:color="auto"/>
      </w:divBdr>
    </w:div>
    <w:div w:id="1591816912">
      <w:bodyDiv w:val="1"/>
      <w:marLeft w:val="0"/>
      <w:marRight w:val="0"/>
      <w:marTop w:val="0"/>
      <w:marBottom w:val="0"/>
      <w:divBdr>
        <w:top w:val="none" w:sz="0" w:space="0" w:color="auto"/>
        <w:left w:val="none" w:sz="0" w:space="0" w:color="auto"/>
        <w:bottom w:val="none" w:sz="0" w:space="0" w:color="auto"/>
        <w:right w:val="none" w:sz="0" w:space="0" w:color="auto"/>
      </w:divBdr>
    </w:div>
    <w:div w:id="1602713320">
      <w:bodyDiv w:val="1"/>
      <w:marLeft w:val="0"/>
      <w:marRight w:val="0"/>
      <w:marTop w:val="0"/>
      <w:marBottom w:val="0"/>
      <w:divBdr>
        <w:top w:val="none" w:sz="0" w:space="0" w:color="auto"/>
        <w:left w:val="none" w:sz="0" w:space="0" w:color="auto"/>
        <w:bottom w:val="none" w:sz="0" w:space="0" w:color="auto"/>
        <w:right w:val="none" w:sz="0" w:space="0" w:color="auto"/>
      </w:divBdr>
      <w:divsChild>
        <w:div w:id="1386684178">
          <w:marLeft w:val="480"/>
          <w:marRight w:val="0"/>
          <w:marTop w:val="0"/>
          <w:marBottom w:val="0"/>
          <w:divBdr>
            <w:top w:val="none" w:sz="0" w:space="0" w:color="auto"/>
            <w:left w:val="none" w:sz="0" w:space="0" w:color="auto"/>
            <w:bottom w:val="none" w:sz="0" w:space="0" w:color="auto"/>
            <w:right w:val="none" w:sz="0" w:space="0" w:color="auto"/>
          </w:divBdr>
        </w:div>
        <w:div w:id="679745384">
          <w:marLeft w:val="480"/>
          <w:marRight w:val="0"/>
          <w:marTop w:val="0"/>
          <w:marBottom w:val="0"/>
          <w:divBdr>
            <w:top w:val="none" w:sz="0" w:space="0" w:color="auto"/>
            <w:left w:val="none" w:sz="0" w:space="0" w:color="auto"/>
            <w:bottom w:val="none" w:sz="0" w:space="0" w:color="auto"/>
            <w:right w:val="none" w:sz="0" w:space="0" w:color="auto"/>
          </w:divBdr>
        </w:div>
        <w:div w:id="1793791015">
          <w:marLeft w:val="480"/>
          <w:marRight w:val="0"/>
          <w:marTop w:val="0"/>
          <w:marBottom w:val="0"/>
          <w:divBdr>
            <w:top w:val="none" w:sz="0" w:space="0" w:color="auto"/>
            <w:left w:val="none" w:sz="0" w:space="0" w:color="auto"/>
            <w:bottom w:val="none" w:sz="0" w:space="0" w:color="auto"/>
            <w:right w:val="none" w:sz="0" w:space="0" w:color="auto"/>
          </w:divBdr>
        </w:div>
        <w:div w:id="2109881566">
          <w:marLeft w:val="480"/>
          <w:marRight w:val="0"/>
          <w:marTop w:val="0"/>
          <w:marBottom w:val="0"/>
          <w:divBdr>
            <w:top w:val="none" w:sz="0" w:space="0" w:color="auto"/>
            <w:left w:val="none" w:sz="0" w:space="0" w:color="auto"/>
            <w:bottom w:val="none" w:sz="0" w:space="0" w:color="auto"/>
            <w:right w:val="none" w:sz="0" w:space="0" w:color="auto"/>
          </w:divBdr>
        </w:div>
        <w:div w:id="2105418405">
          <w:marLeft w:val="480"/>
          <w:marRight w:val="0"/>
          <w:marTop w:val="0"/>
          <w:marBottom w:val="0"/>
          <w:divBdr>
            <w:top w:val="none" w:sz="0" w:space="0" w:color="auto"/>
            <w:left w:val="none" w:sz="0" w:space="0" w:color="auto"/>
            <w:bottom w:val="none" w:sz="0" w:space="0" w:color="auto"/>
            <w:right w:val="none" w:sz="0" w:space="0" w:color="auto"/>
          </w:divBdr>
        </w:div>
        <w:div w:id="2090223902">
          <w:marLeft w:val="480"/>
          <w:marRight w:val="0"/>
          <w:marTop w:val="0"/>
          <w:marBottom w:val="0"/>
          <w:divBdr>
            <w:top w:val="none" w:sz="0" w:space="0" w:color="auto"/>
            <w:left w:val="none" w:sz="0" w:space="0" w:color="auto"/>
            <w:bottom w:val="none" w:sz="0" w:space="0" w:color="auto"/>
            <w:right w:val="none" w:sz="0" w:space="0" w:color="auto"/>
          </w:divBdr>
        </w:div>
        <w:div w:id="1285574222">
          <w:marLeft w:val="480"/>
          <w:marRight w:val="0"/>
          <w:marTop w:val="0"/>
          <w:marBottom w:val="0"/>
          <w:divBdr>
            <w:top w:val="none" w:sz="0" w:space="0" w:color="auto"/>
            <w:left w:val="none" w:sz="0" w:space="0" w:color="auto"/>
            <w:bottom w:val="none" w:sz="0" w:space="0" w:color="auto"/>
            <w:right w:val="none" w:sz="0" w:space="0" w:color="auto"/>
          </w:divBdr>
        </w:div>
        <w:div w:id="674381260">
          <w:marLeft w:val="480"/>
          <w:marRight w:val="0"/>
          <w:marTop w:val="0"/>
          <w:marBottom w:val="0"/>
          <w:divBdr>
            <w:top w:val="none" w:sz="0" w:space="0" w:color="auto"/>
            <w:left w:val="none" w:sz="0" w:space="0" w:color="auto"/>
            <w:bottom w:val="none" w:sz="0" w:space="0" w:color="auto"/>
            <w:right w:val="none" w:sz="0" w:space="0" w:color="auto"/>
          </w:divBdr>
        </w:div>
        <w:div w:id="634333090">
          <w:marLeft w:val="480"/>
          <w:marRight w:val="0"/>
          <w:marTop w:val="0"/>
          <w:marBottom w:val="0"/>
          <w:divBdr>
            <w:top w:val="none" w:sz="0" w:space="0" w:color="auto"/>
            <w:left w:val="none" w:sz="0" w:space="0" w:color="auto"/>
            <w:bottom w:val="none" w:sz="0" w:space="0" w:color="auto"/>
            <w:right w:val="none" w:sz="0" w:space="0" w:color="auto"/>
          </w:divBdr>
        </w:div>
        <w:div w:id="1462574441">
          <w:marLeft w:val="480"/>
          <w:marRight w:val="0"/>
          <w:marTop w:val="0"/>
          <w:marBottom w:val="0"/>
          <w:divBdr>
            <w:top w:val="none" w:sz="0" w:space="0" w:color="auto"/>
            <w:left w:val="none" w:sz="0" w:space="0" w:color="auto"/>
            <w:bottom w:val="none" w:sz="0" w:space="0" w:color="auto"/>
            <w:right w:val="none" w:sz="0" w:space="0" w:color="auto"/>
          </w:divBdr>
        </w:div>
        <w:div w:id="1472405457">
          <w:marLeft w:val="480"/>
          <w:marRight w:val="0"/>
          <w:marTop w:val="0"/>
          <w:marBottom w:val="0"/>
          <w:divBdr>
            <w:top w:val="none" w:sz="0" w:space="0" w:color="auto"/>
            <w:left w:val="none" w:sz="0" w:space="0" w:color="auto"/>
            <w:bottom w:val="none" w:sz="0" w:space="0" w:color="auto"/>
            <w:right w:val="none" w:sz="0" w:space="0" w:color="auto"/>
          </w:divBdr>
        </w:div>
        <w:div w:id="926773300">
          <w:marLeft w:val="480"/>
          <w:marRight w:val="0"/>
          <w:marTop w:val="0"/>
          <w:marBottom w:val="0"/>
          <w:divBdr>
            <w:top w:val="none" w:sz="0" w:space="0" w:color="auto"/>
            <w:left w:val="none" w:sz="0" w:space="0" w:color="auto"/>
            <w:bottom w:val="none" w:sz="0" w:space="0" w:color="auto"/>
            <w:right w:val="none" w:sz="0" w:space="0" w:color="auto"/>
          </w:divBdr>
        </w:div>
        <w:div w:id="171066206">
          <w:marLeft w:val="480"/>
          <w:marRight w:val="0"/>
          <w:marTop w:val="0"/>
          <w:marBottom w:val="0"/>
          <w:divBdr>
            <w:top w:val="none" w:sz="0" w:space="0" w:color="auto"/>
            <w:left w:val="none" w:sz="0" w:space="0" w:color="auto"/>
            <w:bottom w:val="none" w:sz="0" w:space="0" w:color="auto"/>
            <w:right w:val="none" w:sz="0" w:space="0" w:color="auto"/>
          </w:divBdr>
        </w:div>
        <w:div w:id="741366091">
          <w:marLeft w:val="480"/>
          <w:marRight w:val="0"/>
          <w:marTop w:val="0"/>
          <w:marBottom w:val="0"/>
          <w:divBdr>
            <w:top w:val="none" w:sz="0" w:space="0" w:color="auto"/>
            <w:left w:val="none" w:sz="0" w:space="0" w:color="auto"/>
            <w:bottom w:val="none" w:sz="0" w:space="0" w:color="auto"/>
            <w:right w:val="none" w:sz="0" w:space="0" w:color="auto"/>
          </w:divBdr>
        </w:div>
        <w:div w:id="1664696506">
          <w:marLeft w:val="480"/>
          <w:marRight w:val="0"/>
          <w:marTop w:val="0"/>
          <w:marBottom w:val="0"/>
          <w:divBdr>
            <w:top w:val="none" w:sz="0" w:space="0" w:color="auto"/>
            <w:left w:val="none" w:sz="0" w:space="0" w:color="auto"/>
            <w:bottom w:val="none" w:sz="0" w:space="0" w:color="auto"/>
            <w:right w:val="none" w:sz="0" w:space="0" w:color="auto"/>
          </w:divBdr>
        </w:div>
        <w:div w:id="232668015">
          <w:marLeft w:val="480"/>
          <w:marRight w:val="0"/>
          <w:marTop w:val="0"/>
          <w:marBottom w:val="0"/>
          <w:divBdr>
            <w:top w:val="none" w:sz="0" w:space="0" w:color="auto"/>
            <w:left w:val="none" w:sz="0" w:space="0" w:color="auto"/>
            <w:bottom w:val="none" w:sz="0" w:space="0" w:color="auto"/>
            <w:right w:val="none" w:sz="0" w:space="0" w:color="auto"/>
          </w:divBdr>
        </w:div>
        <w:div w:id="1747068744">
          <w:marLeft w:val="480"/>
          <w:marRight w:val="0"/>
          <w:marTop w:val="0"/>
          <w:marBottom w:val="0"/>
          <w:divBdr>
            <w:top w:val="none" w:sz="0" w:space="0" w:color="auto"/>
            <w:left w:val="none" w:sz="0" w:space="0" w:color="auto"/>
            <w:bottom w:val="none" w:sz="0" w:space="0" w:color="auto"/>
            <w:right w:val="none" w:sz="0" w:space="0" w:color="auto"/>
          </w:divBdr>
        </w:div>
        <w:div w:id="412093759">
          <w:marLeft w:val="480"/>
          <w:marRight w:val="0"/>
          <w:marTop w:val="0"/>
          <w:marBottom w:val="0"/>
          <w:divBdr>
            <w:top w:val="none" w:sz="0" w:space="0" w:color="auto"/>
            <w:left w:val="none" w:sz="0" w:space="0" w:color="auto"/>
            <w:bottom w:val="none" w:sz="0" w:space="0" w:color="auto"/>
            <w:right w:val="none" w:sz="0" w:space="0" w:color="auto"/>
          </w:divBdr>
        </w:div>
        <w:div w:id="1109086786">
          <w:marLeft w:val="480"/>
          <w:marRight w:val="0"/>
          <w:marTop w:val="0"/>
          <w:marBottom w:val="0"/>
          <w:divBdr>
            <w:top w:val="none" w:sz="0" w:space="0" w:color="auto"/>
            <w:left w:val="none" w:sz="0" w:space="0" w:color="auto"/>
            <w:bottom w:val="none" w:sz="0" w:space="0" w:color="auto"/>
            <w:right w:val="none" w:sz="0" w:space="0" w:color="auto"/>
          </w:divBdr>
        </w:div>
        <w:div w:id="1096948302">
          <w:marLeft w:val="480"/>
          <w:marRight w:val="0"/>
          <w:marTop w:val="0"/>
          <w:marBottom w:val="0"/>
          <w:divBdr>
            <w:top w:val="none" w:sz="0" w:space="0" w:color="auto"/>
            <w:left w:val="none" w:sz="0" w:space="0" w:color="auto"/>
            <w:bottom w:val="none" w:sz="0" w:space="0" w:color="auto"/>
            <w:right w:val="none" w:sz="0" w:space="0" w:color="auto"/>
          </w:divBdr>
        </w:div>
        <w:div w:id="541021527">
          <w:marLeft w:val="480"/>
          <w:marRight w:val="0"/>
          <w:marTop w:val="0"/>
          <w:marBottom w:val="0"/>
          <w:divBdr>
            <w:top w:val="none" w:sz="0" w:space="0" w:color="auto"/>
            <w:left w:val="none" w:sz="0" w:space="0" w:color="auto"/>
            <w:bottom w:val="none" w:sz="0" w:space="0" w:color="auto"/>
            <w:right w:val="none" w:sz="0" w:space="0" w:color="auto"/>
          </w:divBdr>
        </w:div>
        <w:div w:id="948588377">
          <w:marLeft w:val="480"/>
          <w:marRight w:val="0"/>
          <w:marTop w:val="0"/>
          <w:marBottom w:val="0"/>
          <w:divBdr>
            <w:top w:val="none" w:sz="0" w:space="0" w:color="auto"/>
            <w:left w:val="none" w:sz="0" w:space="0" w:color="auto"/>
            <w:bottom w:val="none" w:sz="0" w:space="0" w:color="auto"/>
            <w:right w:val="none" w:sz="0" w:space="0" w:color="auto"/>
          </w:divBdr>
        </w:div>
        <w:div w:id="1419328950">
          <w:marLeft w:val="480"/>
          <w:marRight w:val="0"/>
          <w:marTop w:val="0"/>
          <w:marBottom w:val="0"/>
          <w:divBdr>
            <w:top w:val="none" w:sz="0" w:space="0" w:color="auto"/>
            <w:left w:val="none" w:sz="0" w:space="0" w:color="auto"/>
            <w:bottom w:val="none" w:sz="0" w:space="0" w:color="auto"/>
            <w:right w:val="none" w:sz="0" w:space="0" w:color="auto"/>
          </w:divBdr>
        </w:div>
        <w:div w:id="1149856749">
          <w:marLeft w:val="480"/>
          <w:marRight w:val="0"/>
          <w:marTop w:val="0"/>
          <w:marBottom w:val="0"/>
          <w:divBdr>
            <w:top w:val="none" w:sz="0" w:space="0" w:color="auto"/>
            <w:left w:val="none" w:sz="0" w:space="0" w:color="auto"/>
            <w:bottom w:val="none" w:sz="0" w:space="0" w:color="auto"/>
            <w:right w:val="none" w:sz="0" w:space="0" w:color="auto"/>
          </w:divBdr>
        </w:div>
        <w:div w:id="369768486">
          <w:marLeft w:val="480"/>
          <w:marRight w:val="0"/>
          <w:marTop w:val="0"/>
          <w:marBottom w:val="0"/>
          <w:divBdr>
            <w:top w:val="none" w:sz="0" w:space="0" w:color="auto"/>
            <w:left w:val="none" w:sz="0" w:space="0" w:color="auto"/>
            <w:bottom w:val="none" w:sz="0" w:space="0" w:color="auto"/>
            <w:right w:val="none" w:sz="0" w:space="0" w:color="auto"/>
          </w:divBdr>
        </w:div>
        <w:div w:id="2101490393">
          <w:marLeft w:val="480"/>
          <w:marRight w:val="0"/>
          <w:marTop w:val="0"/>
          <w:marBottom w:val="0"/>
          <w:divBdr>
            <w:top w:val="none" w:sz="0" w:space="0" w:color="auto"/>
            <w:left w:val="none" w:sz="0" w:space="0" w:color="auto"/>
            <w:bottom w:val="none" w:sz="0" w:space="0" w:color="auto"/>
            <w:right w:val="none" w:sz="0" w:space="0" w:color="auto"/>
          </w:divBdr>
        </w:div>
        <w:div w:id="225142321">
          <w:marLeft w:val="480"/>
          <w:marRight w:val="0"/>
          <w:marTop w:val="0"/>
          <w:marBottom w:val="0"/>
          <w:divBdr>
            <w:top w:val="none" w:sz="0" w:space="0" w:color="auto"/>
            <w:left w:val="none" w:sz="0" w:space="0" w:color="auto"/>
            <w:bottom w:val="none" w:sz="0" w:space="0" w:color="auto"/>
            <w:right w:val="none" w:sz="0" w:space="0" w:color="auto"/>
          </w:divBdr>
        </w:div>
        <w:div w:id="1780442875">
          <w:marLeft w:val="480"/>
          <w:marRight w:val="0"/>
          <w:marTop w:val="0"/>
          <w:marBottom w:val="0"/>
          <w:divBdr>
            <w:top w:val="none" w:sz="0" w:space="0" w:color="auto"/>
            <w:left w:val="none" w:sz="0" w:space="0" w:color="auto"/>
            <w:bottom w:val="none" w:sz="0" w:space="0" w:color="auto"/>
            <w:right w:val="none" w:sz="0" w:space="0" w:color="auto"/>
          </w:divBdr>
        </w:div>
        <w:div w:id="777524124">
          <w:marLeft w:val="480"/>
          <w:marRight w:val="0"/>
          <w:marTop w:val="0"/>
          <w:marBottom w:val="0"/>
          <w:divBdr>
            <w:top w:val="none" w:sz="0" w:space="0" w:color="auto"/>
            <w:left w:val="none" w:sz="0" w:space="0" w:color="auto"/>
            <w:bottom w:val="none" w:sz="0" w:space="0" w:color="auto"/>
            <w:right w:val="none" w:sz="0" w:space="0" w:color="auto"/>
          </w:divBdr>
        </w:div>
        <w:div w:id="1959874374">
          <w:marLeft w:val="480"/>
          <w:marRight w:val="0"/>
          <w:marTop w:val="0"/>
          <w:marBottom w:val="0"/>
          <w:divBdr>
            <w:top w:val="none" w:sz="0" w:space="0" w:color="auto"/>
            <w:left w:val="none" w:sz="0" w:space="0" w:color="auto"/>
            <w:bottom w:val="none" w:sz="0" w:space="0" w:color="auto"/>
            <w:right w:val="none" w:sz="0" w:space="0" w:color="auto"/>
          </w:divBdr>
        </w:div>
        <w:div w:id="1921333056">
          <w:marLeft w:val="480"/>
          <w:marRight w:val="0"/>
          <w:marTop w:val="0"/>
          <w:marBottom w:val="0"/>
          <w:divBdr>
            <w:top w:val="none" w:sz="0" w:space="0" w:color="auto"/>
            <w:left w:val="none" w:sz="0" w:space="0" w:color="auto"/>
            <w:bottom w:val="none" w:sz="0" w:space="0" w:color="auto"/>
            <w:right w:val="none" w:sz="0" w:space="0" w:color="auto"/>
          </w:divBdr>
        </w:div>
        <w:div w:id="1436436414">
          <w:marLeft w:val="480"/>
          <w:marRight w:val="0"/>
          <w:marTop w:val="0"/>
          <w:marBottom w:val="0"/>
          <w:divBdr>
            <w:top w:val="none" w:sz="0" w:space="0" w:color="auto"/>
            <w:left w:val="none" w:sz="0" w:space="0" w:color="auto"/>
            <w:bottom w:val="none" w:sz="0" w:space="0" w:color="auto"/>
            <w:right w:val="none" w:sz="0" w:space="0" w:color="auto"/>
          </w:divBdr>
        </w:div>
        <w:div w:id="37438609">
          <w:marLeft w:val="480"/>
          <w:marRight w:val="0"/>
          <w:marTop w:val="0"/>
          <w:marBottom w:val="0"/>
          <w:divBdr>
            <w:top w:val="none" w:sz="0" w:space="0" w:color="auto"/>
            <w:left w:val="none" w:sz="0" w:space="0" w:color="auto"/>
            <w:bottom w:val="none" w:sz="0" w:space="0" w:color="auto"/>
            <w:right w:val="none" w:sz="0" w:space="0" w:color="auto"/>
          </w:divBdr>
        </w:div>
        <w:div w:id="1867407033">
          <w:marLeft w:val="480"/>
          <w:marRight w:val="0"/>
          <w:marTop w:val="0"/>
          <w:marBottom w:val="0"/>
          <w:divBdr>
            <w:top w:val="none" w:sz="0" w:space="0" w:color="auto"/>
            <w:left w:val="none" w:sz="0" w:space="0" w:color="auto"/>
            <w:bottom w:val="none" w:sz="0" w:space="0" w:color="auto"/>
            <w:right w:val="none" w:sz="0" w:space="0" w:color="auto"/>
          </w:divBdr>
        </w:div>
        <w:div w:id="1480264290">
          <w:marLeft w:val="480"/>
          <w:marRight w:val="0"/>
          <w:marTop w:val="0"/>
          <w:marBottom w:val="0"/>
          <w:divBdr>
            <w:top w:val="none" w:sz="0" w:space="0" w:color="auto"/>
            <w:left w:val="none" w:sz="0" w:space="0" w:color="auto"/>
            <w:bottom w:val="none" w:sz="0" w:space="0" w:color="auto"/>
            <w:right w:val="none" w:sz="0" w:space="0" w:color="auto"/>
          </w:divBdr>
        </w:div>
        <w:div w:id="180630406">
          <w:marLeft w:val="480"/>
          <w:marRight w:val="0"/>
          <w:marTop w:val="0"/>
          <w:marBottom w:val="0"/>
          <w:divBdr>
            <w:top w:val="none" w:sz="0" w:space="0" w:color="auto"/>
            <w:left w:val="none" w:sz="0" w:space="0" w:color="auto"/>
            <w:bottom w:val="none" w:sz="0" w:space="0" w:color="auto"/>
            <w:right w:val="none" w:sz="0" w:space="0" w:color="auto"/>
          </w:divBdr>
        </w:div>
        <w:div w:id="439030832">
          <w:marLeft w:val="480"/>
          <w:marRight w:val="0"/>
          <w:marTop w:val="0"/>
          <w:marBottom w:val="0"/>
          <w:divBdr>
            <w:top w:val="none" w:sz="0" w:space="0" w:color="auto"/>
            <w:left w:val="none" w:sz="0" w:space="0" w:color="auto"/>
            <w:bottom w:val="none" w:sz="0" w:space="0" w:color="auto"/>
            <w:right w:val="none" w:sz="0" w:space="0" w:color="auto"/>
          </w:divBdr>
        </w:div>
        <w:div w:id="845098696">
          <w:marLeft w:val="480"/>
          <w:marRight w:val="0"/>
          <w:marTop w:val="0"/>
          <w:marBottom w:val="0"/>
          <w:divBdr>
            <w:top w:val="none" w:sz="0" w:space="0" w:color="auto"/>
            <w:left w:val="none" w:sz="0" w:space="0" w:color="auto"/>
            <w:bottom w:val="none" w:sz="0" w:space="0" w:color="auto"/>
            <w:right w:val="none" w:sz="0" w:space="0" w:color="auto"/>
          </w:divBdr>
        </w:div>
        <w:div w:id="971207528">
          <w:marLeft w:val="480"/>
          <w:marRight w:val="0"/>
          <w:marTop w:val="0"/>
          <w:marBottom w:val="0"/>
          <w:divBdr>
            <w:top w:val="none" w:sz="0" w:space="0" w:color="auto"/>
            <w:left w:val="none" w:sz="0" w:space="0" w:color="auto"/>
            <w:bottom w:val="none" w:sz="0" w:space="0" w:color="auto"/>
            <w:right w:val="none" w:sz="0" w:space="0" w:color="auto"/>
          </w:divBdr>
        </w:div>
        <w:div w:id="482048670">
          <w:marLeft w:val="480"/>
          <w:marRight w:val="0"/>
          <w:marTop w:val="0"/>
          <w:marBottom w:val="0"/>
          <w:divBdr>
            <w:top w:val="none" w:sz="0" w:space="0" w:color="auto"/>
            <w:left w:val="none" w:sz="0" w:space="0" w:color="auto"/>
            <w:bottom w:val="none" w:sz="0" w:space="0" w:color="auto"/>
            <w:right w:val="none" w:sz="0" w:space="0" w:color="auto"/>
          </w:divBdr>
        </w:div>
        <w:div w:id="1597329533">
          <w:marLeft w:val="480"/>
          <w:marRight w:val="0"/>
          <w:marTop w:val="0"/>
          <w:marBottom w:val="0"/>
          <w:divBdr>
            <w:top w:val="none" w:sz="0" w:space="0" w:color="auto"/>
            <w:left w:val="none" w:sz="0" w:space="0" w:color="auto"/>
            <w:bottom w:val="none" w:sz="0" w:space="0" w:color="auto"/>
            <w:right w:val="none" w:sz="0" w:space="0" w:color="auto"/>
          </w:divBdr>
        </w:div>
        <w:div w:id="727144361">
          <w:marLeft w:val="480"/>
          <w:marRight w:val="0"/>
          <w:marTop w:val="0"/>
          <w:marBottom w:val="0"/>
          <w:divBdr>
            <w:top w:val="none" w:sz="0" w:space="0" w:color="auto"/>
            <w:left w:val="none" w:sz="0" w:space="0" w:color="auto"/>
            <w:bottom w:val="none" w:sz="0" w:space="0" w:color="auto"/>
            <w:right w:val="none" w:sz="0" w:space="0" w:color="auto"/>
          </w:divBdr>
        </w:div>
        <w:div w:id="1265765339">
          <w:marLeft w:val="480"/>
          <w:marRight w:val="0"/>
          <w:marTop w:val="0"/>
          <w:marBottom w:val="0"/>
          <w:divBdr>
            <w:top w:val="none" w:sz="0" w:space="0" w:color="auto"/>
            <w:left w:val="none" w:sz="0" w:space="0" w:color="auto"/>
            <w:bottom w:val="none" w:sz="0" w:space="0" w:color="auto"/>
            <w:right w:val="none" w:sz="0" w:space="0" w:color="auto"/>
          </w:divBdr>
        </w:div>
        <w:div w:id="948509132">
          <w:marLeft w:val="480"/>
          <w:marRight w:val="0"/>
          <w:marTop w:val="0"/>
          <w:marBottom w:val="0"/>
          <w:divBdr>
            <w:top w:val="none" w:sz="0" w:space="0" w:color="auto"/>
            <w:left w:val="none" w:sz="0" w:space="0" w:color="auto"/>
            <w:bottom w:val="none" w:sz="0" w:space="0" w:color="auto"/>
            <w:right w:val="none" w:sz="0" w:space="0" w:color="auto"/>
          </w:divBdr>
        </w:div>
        <w:div w:id="267662325">
          <w:marLeft w:val="480"/>
          <w:marRight w:val="0"/>
          <w:marTop w:val="0"/>
          <w:marBottom w:val="0"/>
          <w:divBdr>
            <w:top w:val="none" w:sz="0" w:space="0" w:color="auto"/>
            <w:left w:val="none" w:sz="0" w:space="0" w:color="auto"/>
            <w:bottom w:val="none" w:sz="0" w:space="0" w:color="auto"/>
            <w:right w:val="none" w:sz="0" w:space="0" w:color="auto"/>
          </w:divBdr>
        </w:div>
        <w:div w:id="236324380">
          <w:marLeft w:val="480"/>
          <w:marRight w:val="0"/>
          <w:marTop w:val="0"/>
          <w:marBottom w:val="0"/>
          <w:divBdr>
            <w:top w:val="none" w:sz="0" w:space="0" w:color="auto"/>
            <w:left w:val="none" w:sz="0" w:space="0" w:color="auto"/>
            <w:bottom w:val="none" w:sz="0" w:space="0" w:color="auto"/>
            <w:right w:val="none" w:sz="0" w:space="0" w:color="auto"/>
          </w:divBdr>
        </w:div>
        <w:div w:id="1798640250">
          <w:marLeft w:val="480"/>
          <w:marRight w:val="0"/>
          <w:marTop w:val="0"/>
          <w:marBottom w:val="0"/>
          <w:divBdr>
            <w:top w:val="none" w:sz="0" w:space="0" w:color="auto"/>
            <w:left w:val="none" w:sz="0" w:space="0" w:color="auto"/>
            <w:bottom w:val="none" w:sz="0" w:space="0" w:color="auto"/>
            <w:right w:val="none" w:sz="0" w:space="0" w:color="auto"/>
          </w:divBdr>
        </w:div>
        <w:div w:id="2020887710">
          <w:marLeft w:val="480"/>
          <w:marRight w:val="0"/>
          <w:marTop w:val="0"/>
          <w:marBottom w:val="0"/>
          <w:divBdr>
            <w:top w:val="none" w:sz="0" w:space="0" w:color="auto"/>
            <w:left w:val="none" w:sz="0" w:space="0" w:color="auto"/>
            <w:bottom w:val="none" w:sz="0" w:space="0" w:color="auto"/>
            <w:right w:val="none" w:sz="0" w:space="0" w:color="auto"/>
          </w:divBdr>
        </w:div>
        <w:div w:id="190143702">
          <w:marLeft w:val="480"/>
          <w:marRight w:val="0"/>
          <w:marTop w:val="0"/>
          <w:marBottom w:val="0"/>
          <w:divBdr>
            <w:top w:val="none" w:sz="0" w:space="0" w:color="auto"/>
            <w:left w:val="none" w:sz="0" w:space="0" w:color="auto"/>
            <w:bottom w:val="none" w:sz="0" w:space="0" w:color="auto"/>
            <w:right w:val="none" w:sz="0" w:space="0" w:color="auto"/>
          </w:divBdr>
        </w:div>
        <w:div w:id="146290358">
          <w:marLeft w:val="480"/>
          <w:marRight w:val="0"/>
          <w:marTop w:val="0"/>
          <w:marBottom w:val="0"/>
          <w:divBdr>
            <w:top w:val="none" w:sz="0" w:space="0" w:color="auto"/>
            <w:left w:val="none" w:sz="0" w:space="0" w:color="auto"/>
            <w:bottom w:val="none" w:sz="0" w:space="0" w:color="auto"/>
            <w:right w:val="none" w:sz="0" w:space="0" w:color="auto"/>
          </w:divBdr>
        </w:div>
        <w:div w:id="1156066360">
          <w:marLeft w:val="480"/>
          <w:marRight w:val="0"/>
          <w:marTop w:val="0"/>
          <w:marBottom w:val="0"/>
          <w:divBdr>
            <w:top w:val="none" w:sz="0" w:space="0" w:color="auto"/>
            <w:left w:val="none" w:sz="0" w:space="0" w:color="auto"/>
            <w:bottom w:val="none" w:sz="0" w:space="0" w:color="auto"/>
            <w:right w:val="none" w:sz="0" w:space="0" w:color="auto"/>
          </w:divBdr>
        </w:div>
        <w:div w:id="455375718">
          <w:marLeft w:val="480"/>
          <w:marRight w:val="0"/>
          <w:marTop w:val="0"/>
          <w:marBottom w:val="0"/>
          <w:divBdr>
            <w:top w:val="none" w:sz="0" w:space="0" w:color="auto"/>
            <w:left w:val="none" w:sz="0" w:space="0" w:color="auto"/>
            <w:bottom w:val="none" w:sz="0" w:space="0" w:color="auto"/>
            <w:right w:val="none" w:sz="0" w:space="0" w:color="auto"/>
          </w:divBdr>
        </w:div>
        <w:div w:id="1785952561">
          <w:marLeft w:val="480"/>
          <w:marRight w:val="0"/>
          <w:marTop w:val="0"/>
          <w:marBottom w:val="0"/>
          <w:divBdr>
            <w:top w:val="none" w:sz="0" w:space="0" w:color="auto"/>
            <w:left w:val="none" w:sz="0" w:space="0" w:color="auto"/>
            <w:bottom w:val="none" w:sz="0" w:space="0" w:color="auto"/>
            <w:right w:val="none" w:sz="0" w:space="0" w:color="auto"/>
          </w:divBdr>
        </w:div>
        <w:div w:id="1530143898">
          <w:marLeft w:val="480"/>
          <w:marRight w:val="0"/>
          <w:marTop w:val="0"/>
          <w:marBottom w:val="0"/>
          <w:divBdr>
            <w:top w:val="none" w:sz="0" w:space="0" w:color="auto"/>
            <w:left w:val="none" w:sz="0" w:space="0" w:color="auto"/>
            <w:bottom w:val="none" w:sz="0" w:space="0" w:color="auto"/>
            <w:right w:val="none" w:sz="0" w:space="0" w:color="auto"/>
          </w:divBdr>
        </w:div>
        <w:div w:id="1816140196">
          <w:marLeft w:val="480"/>
          <w:marRight w:val="0"/>
          <w:marTop w:val="0"/>
          <w:marBottom w:val="0"/>
          <w:divBdr>
            <w:top w:val="none" w:sz="0" w:space="0" w:color="auto"/>
            <w:left w:val="none" w:sz="0" w:space="0" w:color="auto"/>
            <w:bottom w:val="none" w:sz="0" w:space="0" w:color="auto"/>
            <w:right w:val="none" w:sz="0" w:space="0" w:color="auto"/>
          </w:divBdr>
        </w:div>
        <w:div w:id="904030724">
          <w:marLeft w:val="480"/>
          <w:marRight w:val="0"/>
          <w:marTop w:val="0"/>
          <w:marBottom w:val="0"/>
          <w:divBdr>
            <w:top w:val="none" w:sz="0" w:space="0" w:color="auto"/>
            <w:left w:val="none" w:sz="0" w:space="0" w:color="auto"/>
            <w:bottom w:val="none" w:sz="0" w:space="0" w:color="auto"/>
            <w:right w:val="none" w:sz="0" w:space="0" w:color="auto"/>
          </w:divBdr>
        </w:div>
        <w:div w:id="378743677">
          <w:marLeft w:val="480"/>
          <w:marRight w:val="0"/>
          <w:marTop w:val="0"/>
          <w:marBottom w:val="0"/>
          <w:divBdr>
            <w:top w:val="none" w:sz="0" w:space="0" w:color="auto"/>
            <w:left w:val="none" w:sz="0" w:space="0" w:color="auto"/>
            <w:bottom w:val="none" w:sz="0" w:space="0" w:color="auto"/>
            <w:right w:val="none" w:sz="0" w:space="0" w:color="auto"/>
          </w:divBdr>
        </w:div>
        <w:div w:id="92283367">
          <w:marLeft w:val="480"/>
          <w:marRight w:val="0"/>
          <w:marTop w:val="0"/>
          <w:marBottom w:val="0"/>
          <w:divBdr>
            <w:top w:val="none" w:sz="0" w:space="0" w:color="auto"/>
            <w:left w:val="none" w:sz="0" w:space="0" w:color="auto"/>
            <w:bottom w:val="none" w:sz="0" w:space="0" w:color="auto"/>
            <w:right w:val="none" w:sz="0" w:space="0" w:color="auto"/>
          </w:divBdr>
        </w:div>
      </w:divsChild>
    </w:div>
    <w:div w:id="1611888148">
      <w:bodyDiv w:val="1"/>
      <w:marLeft w:val="0"/>
      <w:marRight w:val="0"/>
      <w:marTop w:val="0"/>
      <w:marBottom w:val="0"/>
      <w:divBdr>
        <w:top w:val="none" w:sz="0" w:space="0" w:color="auto"/>
        <w:left w:val="none" w:sz="0" w:space="0" w:color="auto"/>
        <w:bottom w:val="none" w:sz="0" w:space="0" w:color="auto"/>
        <w:right w:val="none" w:sz="0" w:space="0" w:color="auto"/>
      </w:divBdr>
    </w:div>
    <w:div w:id="1615399441">
      <w:bodyDiv w:val="1"/>
      <w:marLeft w:val="0"/>
      <w:marRight w:val="0"/>
      <w:marTop w:val="0"/>
      <w:marBottom w:val="0"/>
      <w:divBdr>
        <w:top w:val="none" w:sz="0" w:space="0" w:color="auto"/>
        <w:left w:val="none" w:sz="0" w:space="0" w:color="auto"/>
        <w:bottom w:val="none" w:sz="0" w:space="0" w:color="auto"/>
        <w:right w:val="none" w:sz="0" w:space="0" w:color="auto"/>
      </w:divBdr>
    </w:div>
    <w:div w:id="1621574906">
      <w:bodyDiv w:val="1"/>
      <w:marLeft w:val="0"/>
      <w:marRight w:val="0"/>
      <w:marTop w:val="0"/>
      <w:marBottom w:val="0"/>
      <w:divBdr>
        <w:top w:val="none" w:sz="0" w:space="0" w:color="auto"/>
        <w:left w:val="none" w:sz="0" w:space="0" w:color="auto"/>
        <w:bottom w:val="none" w:sz="0" w:space="0" w:color="auto"/>
        <w:right w:val="none" w:sz="0" w:space="0" w:color="auto"/>
      </w:divBdr>
    </w:div>
    <w:div w:id="1636256935">
      <w:bodyDiv w:val="1"/>
      <w:marLeft w:val="0"/>
      <w:marRight w:val="0"/>
      <w:marTop w:val="0"/>
      <w:marBottom w:val="0"/>
      <w:divBdr>
        <w:top w:val="none" w:sz="0" w:space="0" w:color="auto"/>
        <w:left w:val="none" w:sz="0" w:space="0" w:color="auto"/>
        <w:bottom w:val="none" w:sz="0" w:space="0" w:color="auto"/>
        <w:right w:val="none" w:sz="0" w:space="0" w:color="auto"/>
      </w:divBdr>
    </w:div>
    <w:div w:id="1650550737">
      <w:bodyDiv w:val="1"/>
      <w:marLeft w:val="0"/>
      <w:marRight w:val="0"/>
      <w:marTop w:val="0"/>
      <w:marBottom w:val="0"/>
      <w:divBdr>
        <w:top w:val="none" w:sz="0" w:space="0" w:color="auto"/>
        <w:left w:val="none" w:sz="0" w:space="0" w:color="auto"/>
        <w:bottom w:val="none" w:sz="0" w:space="0" w:color="auto"/>
        <w:right w:val="none" w:sz="0" w:space="0" w:color="auto"/>
      </w:divBdr>
      <w:divsChild>
        <w:div w:id="1603755153">
          <w:marLeft w:val="480"/>
          <w:marRight w:val="0"/>
          <w:marTop w:val="0"/>
          <w:marBottom w:val="0"/>
          <w:divBdr>
            <w:top w:val="none" w:sz="0" w:space="0" w:color="auto"/>
            <w:left w:val="none" w:sz="0" w:space="0" w:color="auto"/>
            <w:bottom w:val="none" w:sz="0" w:space="0" w:color="auto"/>
            <w:right w:val="none" w:sz="0" w:space="0" w:color="auto"/>
          </w:divBdr>
        </w:div>
        <w:div w:id="1333029565">
          <w:marLeft w:val="480"/>
          <w:marRight w:val="0"/>
          <w:marTop w:val="0"/>
          <w:marBottom w:val="0"/>
          <w:divBdr>
            <w:top w:val="none" w:sz="0" w:space="0" w:color="auto"/>
            <w:left w:val="none" w:sz="0" w:space="0" w:color="auto"/>
            <w:bottom w:val="none" w:sz="0" w:space="0" w:color="auto"/>
            <w:right w:val="none" w:sz="0" w:space="0" w:color="auto"/>
          </w:divBdr>
        </w:div>
        <w:div w:id="1955478171">
          <w:marLeft w:val="480"/>
          <w:marRight w:val="0"/>
          <w:marTop w:val="0"/>
          <w:marBottom w:val="0"/>
          <w:divBdr>
            <w:top w:val="none" w:sz="0" w:space="0" w:color="auto"/>
            <w:left w:val="none" w:sz="0" w:space="0" w:color="auto"/>
            <w:bottom w:val="none" w:sz="0" w:space="0" w:color="auto"/>
            <w:right w:val="none" w:sz="0" w:space="0" w:color="auto"/>
          </w:divBdr>
        </w:div>
        <w:div w:id="850870588">
          <w:marLeft w:val="480"/>
          <w:marRight w:val="0"/>
          <w:marTop w:val="0"/>
          <w:marBottom w:val="0"/>
          <w:divBdr>
            <w:top w:val="none" w:sz="0" w:space="0" w:color="auto"/>
            <w:left w:val="none" w:sz="0" w:space="0" w:color="auto"/>
            <w:bottom w:val="none" w:sz="0" w:space="0" w:color="auto"/>
            <w:right w:val="none" w:sz="0" w:space="0" w:color="auto"/>
          </w:divBdr>
        </w:div>
        <w:div w:id="594305">
          <w:marLeft w:val="480"/>
          <w:marRight w:val="0"/>
          <w:marTop w:val="0"/>
          <w:marBottom w:val="0"/>
          <w:divBdr>
            <w:top w:val="none" w:sz="0" w:space="0" w:color="auto"/>
            <w:left w:val="none" w:sz="0" w:space="0" w:color="auto"/>
            <w:bottom w:val="none" w:sz="0" w:space="0" w:color="auto"/>
            <w:right w:val="none" w:sz="0" w:space="0" w:color="auto"/>
          </w:divBdr>
        </w:div>
        <w:div w:id="1615478347">
          <w:marLeft w:val="480"/>
          <w:marRight w:val="0"/>
          <w:marTop w:val="0"/>
          <w:marBottom w:val="0"/>
          <w:divBdr>
            <w:top w:val="none" w:sz="0" w:space="0" w:color="auto"/>
            <w:left w:val="none" w:sz="0" w:space="0" w:color="auto"/>
            <w:bottom w:val="none" w:sz="0" w:space="0" w:color="auto"/>
            <w:right w:val="none" w:sz="0" w:space="0" w:color="auto"/>
          </w:divBdr>
        </w:div>
        <w:div w:id="927078453">
          <w:marLeft w:val="480"/>
          <w:marRight w:val="0"/>
          <w:marTop w:val="0"/>
          <w:marBottom w:val="0"/>
          <w:divBdr>
            <w:top w:val="none" w:sz="0" w:space="0" w:color="auto"/>
            <w:left w:val="none" w:sz="0" w:space="0" w:color="auto"/>
            <w:bottom w:val="none" w:sz="0" w:space="0" w:color="auto"/>
            <w:right w:val="none" w:sz="0" w:space="0" w:color="auto"/>
          </w:divBdr>
        </w:div>
        <w:div w:id="1767798529">
          <w:marLeft w:val="480"/>
          <w:marRight w:val="0"/>
          <w:marTop w:val="0"/>
          <w:marBottom w:val="0"/>
          <w:divBdr>
            <w:top w:val="none" w:sz="0" w:space="0" w:color="auto"/>
            <w:left w:val="none" w:sz="0" w:space="0" w:color="auto"/>
            <w:bottom w:val="none" w:sz="0" w:space="0" w:color="auto"/>
            <w:right w:val="none" w:sz="0" w:space="0" w:color="auto"/>
          </w:divBdr>
        </w:div>
        <w:div w:id="1471753208">
          <w:marLeft w:val="480"/>
          <w:marRight w:val="0"/>
          <w:marTop w:val="0"/>
          <w:marBottom w:val="0"/>
          <w:divBdr>
            <w:top w:val="none" w:sz="0" w:space="0" w:color="auto"/>
            <w:left w:val="none" w:sz="0" w:space="0" w:color="auto"/>
            <w:bottom w:val="none" w:sz="0" w:space="0" w:color="auto"/>
            <w:right w:val="none" w:sz="0" w:space="0" w:color="auto"/>
          </w:divBdr>
        </w:div>
        <w:div w:id="2086683469">
          <w:marLeft w:val="480"/>
          <w:marRight w:val="0"/>
          <w:marTop w:val="0"/>
          <w:marBottom w:val="0"/>
          <w:divBdr>
            <w:top w:val="none" w:sz="0" w:space="0" w:color="auto"/>
            <w:left w:val="none" w:sz="0" w:space="0" w:color="auto"/>
            <w:bottom w:val="none" w:sz="0" w:space="0" w:color="auto"/>
            <w:right w:val="none" w:sz="0" w:space="0" w:color="auto"/>
          </w:divBdr>
        </w:div>
        <w:div w:id="1493452669">
          <w:marLeft w:val="480"/>
          <w:marRight w:val="0"/>
          <w:marTop w:val="0"/>
          <w:marBottom w:val="0"/>
          <w:divBdr>
            <w:top w:val="none" w:sz="0" w:space="0" w:color="auto"/>
            <w:left w:val="none" w:sz="0" w:space="0" w:color="auto"/>
            <w:bottom w:val="none" w:sz="0" w:space="0" w:color="auto"/>
            <w:right w:val="none" w:sz="0" w:space="0" w:color="auto"/>
          </w:divBdr>
        </w:div>
        <w:div w:id="1323462131">
          <w:marLeft w:val="480"/>
          <w:marRight w:val="0"/>
          <w:marTop w:val="0"/>
          <w:marBottom w:val="0"/>
          <w:divBdr>
            <w:top w:val="none" w:sz="0" w:space="0" w:color="auto"/>
            <w:left w:val="none" w:sz="0" w:space="0" w:color="auto"/>
            <w:bottom w:val="none" w:sz="0" w:space="0" w:color="auto"/>
            <w:right w:val="none" w:sz="0" w:space="0" w:color="auto"/>
          </w:divBdr>
        </w:div>
        <w:div w:id="201133432">
          <w:marLeft w:val="480"/>
          <w:marRight w:val="0"/>
          <w:marTop w:val="0"/>
          <w:marBottom w:val="0"/>
          <w:divBdr>
            <w:top w:val="none" w:sz="0" w:space="0" w:color="auto"/>
            <w:left w:val="none" w:sz="0" w:space="0" w:color="auto"/>
            <w:bottom w:val="none" w:sz="0" w:space="0" w:color="auto"/>
            <w:right w:val="none" w:sz="0" w:space="0" w:color="auto"/>
          </w:divBdr>
        </w:div>
        <w:div w:id="1765374983">
          <w:marLeft w:val="480"/>
          <w:marRight w:val="0"/>
          <w:marTop w:val="0"/>
          <w:marBottom w:val="0"/>
          <w:divBdr>
            <w:top w:val="none" w:sz="0" w:space="0" w:color="auto"/>
            <w:left w:val="none" w:sz="0" w:space="0" w:color="auto"/>
            <w:bottom w:val="none" w:sz="0" w:space="0" w:color="auto"/>
            <w:right w:val="none" w:sz="0" w:space="0" w:color="auto"/>
          </w:divBdr>
        </w:div>
        <w:div w:id="1776902000">
          <w:marLeft w:val="480"/>
          <w:marRight w:val="0"/>
          <w:marTop w:val="0"/>
          <w:marBottom w:val="0"/>
          <w:divBdr>
            <w:top w:val="none" w:sz="0" w:space="0" w:color="auto"/>
            <w:left w:val="none" w:sz="0" w:space="0" w:color="auto"/>
            <w:bottom w:val="none" w:sz="0" w:space="0" w:color="auto"/>
            <w:right w:val="none" w:sz="0" w:space="0" w:color="auto"/>
          </w:divBdr>
        </w:div>
        <w:div w:id="408119732">
          <w:marLeft w:val="480"/>
          <w:marRight w:val="0"/>
          <w:marTop w:val="0"/>
          <w:marBottom w:val="0"/>
          <w:divBdr>
            <w:top w:val="none" w:sz="0" w:space="0" w:color="auto"/>
            <w:left w:val="none" w:sz="0" w:space="0" w:color="auto"/>
            <w:bottom w:val="none" w:sz="0" w:space="0" w:color="auto"/>
            <w:right w:val="none" w:sz="0" w:space="0" w:color="auto"/>
          </w:divBdr>
        </w:div>
        <w:div w:id="1170681644">
          <w:marLeft w:val="480"/>
          <w:marRight w:val="0"/>
          <w:marTop w:val="0"/>
          <w:marBottom w:val="0"/>
          <w:divBdr>
            <w:top w:val="none" w:sz="0" w:space="0" w:color="auto"/>
            <w:left w:val="none" w:sz="0" w:space="0" w:color="auto"/>
            <w:bottom w:val="none" w:sz="0" w:space="0" w:color="auto"/>
            <w:right w:val="none" w:sz="0" w:space="0" w:color="auto"/>
          </w:divBdr>
        </w:div>
        <w:div w:id="1073622855">
          <w:marLeft w:val="480"/>
          <w:marRight w:val="0"/>
          <w:marTop w:val="0"/>
          <w:marBottom w:val="0"/>
          <w:divBdr>
            <w:top w:val="none" w:sz="0" w:space="0" w:color="auto"/>
            <w:left w:val="none" w:sz="0" w:space="0" w:color="auto"/>
            <w:bottom w:val="none" w:sz="0" w:space="0" w:color="auto"/>
            <w:right w:val="none" w:sz="0" w:space="0" w:color="auto"/>
          </w:divBdr>
        </w:div>
        <w:div w:id="1632516886">
          <w:marLeft w:val="480"/>
          <w:marRight w:val="0"/>
          <w:marTop w:val="0"/>
          <w:marBottom w:val="0"/>
          <w:divBdr>
            <w:top w:val="none" w:sz="0" w:space="0" w:color="auto"/>
            <w:left w:val="none" w:sz="0" w:space="0" w:color="auto"/>
            <w:bottom w:val="none" w:sz="0" w:space="0" w:color="auto"/>
            <w:right w:val="none" w:sz="0" w:space="0" w:color="auto"/>
          </w:divBdr>
        </w:div>
        <w:div w:id="1998026107">
          <w:marLeft w:val="480"/>
          <w:marRight w:val="0"/>
          <w:marTop w:val="0"/>
          <w:marBottom w:val="0"/>
          <w:divBdr>
            <w:top w:val="none" w:sz="0" w:space="0" w:color="auto"/>
            <w:left w:val="none" w:sz="0" w:space="0" w:color="auto"/>
            <w:bottom w:val="none" w:sz="0" w:space="0" w:color="auto"/>
            <w:right w:val="none" w:sz="0" w:space="0" w:color="auto"/>
          </w:divBdr>
        </w:div>
        <w:div w:id="1199468086">
          <w:marLeft w:val="480"/>
          <w:marRight w:val="0"/>
          <w:marTop w:val="0"/>
          <w:marBottom w:val="0"/>
          <w:divBdr>
            <w:top w:val="none" w:sz="0" w:space="0" w:color="auto"/>
            <w:left w:val="none" w:sz="0" w:space="0" w:color="auto"/>
            <w:bottom w:val="none" w:sz="0" w:space="0" w:color="auto"/>
            <w:right w:val="none" w:sz="0" w:space="0" w:color="auto"/>
          </w:divBdr>
        </w:div>
        <w:div w:id="862859326">
          <w:marLeft w:val="480"/>
          <w:marRight w:val="0"/>
          <w:marTop w:val="0"/>
          <w:marBottom w:val="0"/>
          <w:divBdr>
            <w:top w:val="none" w:sz="0" w:space="0" w:color="auto"/>
            <w:left w:val="none" w:sz="0" w:space="0" w:color="auto"/>
            <w:bottom w:val="none" w:sz="0" w:space="0" w:color="auto"/>
            <w:right w:val="none" w:sz="0" w:space="0" w:color="auto"/>
          </w:divBdr>
        </w:div>
        <w:div w:id="900022338">
          <w:marLeft w:val="480"/>
          <w:marRight w:val="0"/>
          <w:marTop w:val="0"/>
          <w:marBottom w:val="0"/>
          <w:divBdr>
            <w:top w:val="none" w:sz="0" w:space="0" w:color="auto"/>
            <w:left w:val="none" w:sz="0" w:space="0" w:color="auto"/>
            <w:bottom w:val="none" w:sz="0" w:space="0" w:color="auto"/>
            <w:right w:val="none" w:sz="0" w:space="0" w:color="auto"/>
          </w:divBdr>
        </w:div>
        <w:div w:id="1826773800">
          <w:marLeft w:val="480"/>
          <w:marRight w:val="0"/>
          <w:marTop w:val="0"/>
          <w:marBottom w:val="0"/>
          <w:divBdr>
            <w:top w:val="none" w:sz="0" w:space="0" w:color="auto"/>
            <w:left w:val="none" w:sz="0" w:space="0" w:color="auto"/>
            <w:bottom w:val="none" w:sz="0" w:space="0" w:color="auto"/>
            <w:right w:val="none" w:sz="0" w:space="0" w:color="auto"/>
          </w:divBdr>
        </w:div>
        <w:div w:id="2015570716">
          <w:marLeft w:val="480"/>
          <w:marRight w:val="0"/>
          <w:marTop w:val="0"/>
          <w:marBottom w:val="0"/>
          <w:divBdr>
            <w:top w:val="none" w:sz="0" w:space="0" w:color="auto"/>
            <w:left w:val="none" w:sz="0" w:space="0" w:color="auto"/>
            <w:bottom w:val="none" w:sz="0" w:space="0" w:color="auto"/>
            <w:right w:val="none" w:sz="0" w:space="0" w:color="auto"/>
          </w:divBdr>
        </w:div>
        <w:div w:id="1336959361">
          <w:marLeft w:val="480"/>
          <w:marRight w:val="0"/>
          <w:marTop w:val="0"/>
          <w:marBottom w:val="0"/>
          <w:divBdr>
            <w:top w:val="none" w:sz="0" w:space="0" w:color="auto"/>
            <w:left w:val="none" w:sz="0" w:space="0" w:color="auto"/>
            <w:bottom w:val="none" w:sz="0" w:space="0" w:color="auto"/>
            <w:right w:val="none" w:sz="0" w:space="0" w:color="auto"/>
          </w:divBdr>
        </w:div>
        <w:div w:id="578518878">
          <w:marLeft w:val="480"/>
          <w:marRight w:val="0"/>
          <w:marTop w:val="0"/>
          <w:marBottom w:val="0"/>
          <w:divBdr>
            <w:top w:val="none" w:sz="0" w:space="0" w:color="auto"/>
            <w:left w:val="none" w:sz="0" w:space="0" w:color="auto"/>
            <w:bottom w:val="none" w:sz="0" w:space="0" w:color="auto"/>
            <w:right w:val="none" w:sz="0" w:space="0" w:color="auto"/>
          </w:divBdr>
        </w:div>
        <w:div w:id="345446947">
          <w:marLeft w:val="480"/>
          <w:marRight w:val="0"/>
          <w:marTop w:val="0"/>
          <w:marBottom w:val="0"/>
          <w:divBdr>
            <w:top w:val="none" w:sz="0" w:space="0" w:color="auto"/>
            <w:left w:val="none" w:sz="0" w:space="0" w:color="auto"/>
            <w:bottom w:val="none" w:sz="0" w:space="0" w:color="auto"/>
            <w:right w:val="none" w:sz="0" w:space="0" w:color="auto"/>
          </w:divBdr>
        </w:div>
        <w:div w:id="122316047">
          <w:marLeft w:val="480"/>
          <w:marRight w:val="0"/>
          <w:marTop w:val="0"/>
          <w:marBottom w:val="0"/>
          <w:divBdr>
            <w:top w:val="none" w:sz="0" w:space="0" w:color="auto"/>
            <w:left w:val="none" w:sz="0" w:space="0" w:color="auto"/>
            <w:bottom w:val="none" w:sz="0" w:space="0" w:color="auto"/>
            <w:right w:val="none" w:sz="0" w:space="0" w:color="auto"/>
          </w:divBdr>
        </w:div>
        <w:div w:id="898980563">
          <w:marLeft w:val="480"/>
          <w:marRight w:val="0"/>
          <w:marTop w:val="0"/>
          <w:marBottom w:val="0"/>
          <w:divBdr>
            <w:top w:val="none" w:sz="0" w:space="0" w:color="auto"/>
            <w:left w:val="none" w:sz="0" w:space="0" w:color="auto"/>
            <w:bottom w:val="none" w:sz="0" w:space="0" w:color="auto"/>
            <w:right w:val="none" w:sz="0" w:space="0" w:color="auto"/>
          </w:divBdr>
        </w:div>
        <w:div w:id="24604270">
          <w:marLeft w:val="480"/>
          <w:marRight w:val="0"/>
          <w:marTop w:val="0"/>
          <w:marBottom w:val="0"/>
          <w:divBdr>
            <w:top w:val="none" w:sz="0" w:space="0" w:color="auto"/>
            <w:left w:val="none" w:sz="0" w:space="0" w:color="auto"/>
            <w:bottom w:val="none" w:sz="0" w:space="0" w:color="auto"/>
            <w:right w:val="none" w:sz="0" w:space="0" w:color="auto"/>
          </w:divBdr>
        </w:div>
        <w:div w:id="2096975462">
          <w:marLeft w:val="480"/>
          <w:marRight w:val="0"/>
          <w:marTop w:val="0"/>
          <w:marBottom w:val="0"/>
          <w:divBdr>
            <w:top w:val="none" w:sz="0" w:space="0" w:color="auto"/>
            <w:left w:val="none" w:sz="0" w:space="0" w:color="auto"/>
            <w:bottom w:val="none" w:sz="0" w:space="0" w:color="auto"/>
            <w:right w:val="none" w:sz="0" w:space="0" w:color="auto"/>
          </w:divBdr>
        </w:div>
        <w:div w:id="193155144">
          <w:marLeft w:val="480"/>
          <w:marRight w:val="0"/>
          <w:marTop w:val="0"/>
          <w:marBottom w:val="0"/>
          <w:divBdr>
            <w:top w:val="none" w:sz="0" w:space="0" w:color="auto"/>
            <w:left w:val="none" w:sz="0" w:space="0" w:color="auto"/>
            <w:bottom w:val="none" w:sz="0" w:space="0" w:color="auto"/>
            <w:right w:val="none" w:sz="0" w:space="0" w:color="auto"/>
          </w:divBdr>
        </w:div>
        <w:div w:id="696470569">
          <w:marLeft w:val="480"/>
          <w:marRight w:val="0"/>
          <w:marTop w:val="0"/>
          <w:marBottom w:val="0"/>
          <w:divBdr>
            <w:top w:val="none" w:sz="0" w:space="0" w:color="auto"/>
            <w:left w:val="none" w:sz="0" w:space="0" w:color="auto"/>
            <w:bottom w:val="none" w:sz="0" w:space="0" w:color="auto"/>
            <w:right w:val="none" w:sz="0" w:space="0" w:color="auto"/>
          </w:divBdr>
        </w:div>
        <w:div w:id="857474054">
          <w:marLeft w:val="480"/>
          <w:marRight w:val="0"/>
          <w:marTop w:val="0"/>
          <w:marBottom w:val="0"/>
          <w:divBdr>
            <w:top w:val="none" w:sz="0" w:space="0" w:color="auto"/>
            <w:left w:val="none" w:sz="0" w:space="0" w:color="auto"/>
            <w:bottom w:val="none" w:sz="0" w:space="0" w:color="auto"/>
            <w:right w:val="none" w:sz="0" w:space="0" w:color="auto"/>
          </w:divBdr>
        </w:div>
        <w:div w:id="733429858">
          <w:marLeft w:val="480"/>
          <w:marRight w:val="0"/>
          <w:marTop w:val="0"/>
          <w:marBottom w:val="0"/>
          <w:divBdr>
            <w:top w:val="none" w:sz="0" w:space="0" w:color="auto"/>
            <w:left w:val="none" w:sz="0" w:space="0" w:color="auto"/>
            <w:bottom w:val="none" w:sz="0" w:space="0" w:color="auto"/>
            <w:right w:val="none" w:sz="0" w:space="0" w:color="auto"/>
          </w:divBdr>
        </w:div>
        <w:div w:id="318968541">
          <w:marLeft w:val="480"/>
          <w:marRight w:val="0"/>
          <w:marTop w:val="0"/>
          <w:marBottom w:val="0"/>
          <w:divBdr>
            <w:top w:val="none" w:sz="0" w:space="0" w:color="auto"/>
            <w:left w:val="none" w:sz="0" w:space="0" w:color="auto"/>
            <w:bottom w:val="none" w:sz="0" w:space="0" w:color="auto"/>
            <w:right w:val="none" w:sz="0" w:space="0" w:color="auto"/>
          </w:divBdr>
        </w:div>
        <w:div w:id="1787964971">
          <w:marLeft w:val="480"/>
          <w:marRight w:val="0"/>
          <w:marTop w:val="0"/>
          <w:marBottom w:val="0"/>
          <w:divBdr>
            <w:top w:val="none" w:sz="0" w:space="0" w:color="auto"/>
            <w:left w:val="none" w:sz="0" w:space="0" w:color="auto"/>
            <w:bottom w:val="none" w:sz="0" w:space="0" w:color="auto"/>
            <w:right w:val="none" w:sz="0" w:space="0" w:color="auto"/>
          </w:divBdr>
        </w:div>
        <w:div w:id="1442610081">
          <w:marLeft w:val="480"/>
          <w:marRight w:val="0"/>
          <w:marTop w:val="0"/>
          <w:marBottom w:val="0"/>
          <w:divBdr>
            <w:top w:val="none" w:sz="0" w:space="0" w:color="auto"/>
            <w:left w:val="none" w:sz="0" w:space="0" w:color="auto"/>
            <w:bottom w:val="none" w:sz="0" w:space="0" w:color="auto"/>
            <w:right w:val="none" w:sz="0" w:space="0" w:color="auto"/>
          </w:divBdr>
        </w:div>
        <w:div w:id="1636718815">
          <w:marLeft w:val="480"/>
          <w:marRight w:val="0"/>
          <w:marTop w:val="0"/>
          <w:marBottom w:val="0"/>
          <w:divBdr>
            <w:top w:val="none" w:sz="0" w:space="0" w:color="auto"/>
            <w:left w:val="none" w:sz="0" w:space="0" w:color="auto"/>
            <w:bottom w:val="none" w:sz="0" w:space="0" w:color="auto"/>
            <w:right w:val="none" w:sz="0" w:space="0" w:color="auto"/>
          </w:divBdr>
        </w:div>
        <w:div w:id="119884245">
          <w:marLeft w:val="480"/>
          <w:marRight w:val="0"/>
          <w:marTop w:val="0"/>
          <w:marBottom w:val="0"/>
          <w:divBdr>
            <w:top w:val="none" w:sz="0" w:space="0" w:color="auto"/>
            <w:left w:val="none" w:sz="0" w:space="0" w:color="auto"/>
            <w:bottom w:val="none" w:sz="0" w:space="0" w:color="auto"/>
            <w:right w:val="none" w:sz="0" w:space="0" w:color="auto"/>
          </w:divBdr>
        </w:div>
        <w:div w:id="1248493288">
          <w:marLeft w:val="480"/>
          <w:marRight w:val="0"/>
          <w:marTop w:val="0"/>
          <w:marBottom w:val="0"/>
          <w:divBdr>
            <w:top w:val="none" w:sz="0" w:space="0" w:color="auto"/>
            <w:left w:val="none" w:sz="0" w:space="0" w:color="auto"/>
            <w:bottom w:val="none" w:sz="0" w:space="0" w:color="auto"/>
            <w:right w:val="none" w:sz="0" w:space="0" w:color="auto"/>
          </w:divBdr>
        </w:div>
        <w:div w:id="1505240882">
          <w:marLeft w:val="480"/>
          <w:marRight w:val="0"/>
          <w:marTop w:val="0"/>
          <w:marBottom w:val="0"/>
          <w:divBdr>
            <w:top w:val="none" w:sz="0" w:space="0" w:color="auto"/>
            <w:left w:val="none" w:sz="0" w:space="0" w:color="auto"/>
            <w:bottom w:val="none" w:sz="0" w:space="0" w:color="auto"/>
            <w:right w:val="none" w:sz="0" w:space="0" w:color="auto"/>
          </w:divBdr>
        </w:div>
        <w:div w:id="1055663356">
          <w:marLeft w:val="480"/>
          <w:marRight w:val="0"/>
          <w:marTop w:val="0"/>
          <w:marBottom w:val="0"/>
          <w:divBdr>
            <w:top w:val="none" w:sz="0" w:space="0" w:color="auto"/>
            <w:left w:val="none" w:sz="0" w:space="0" w:color="auto"/>
            <w:bottom w:val="none" w:sz="0" w:space="0" w:color="auto"/>
            <w:right w:val="none" w:sz="0" w:space="0" w:color="auto"/>
          </w:divBdr>
        </w:div>
        <w:div w:id="871916608">
          <w:marLeft w:val="480"/>
          <w:marRight w:val="0"/>
          <w:marTop w:val="0"/>
          <w:marBottom w:val="0"/>
          <w:divBdr>
            <w:top w:val="none" w:sz="0" w:space="0" w:color="auto"/>
            <w:left w:val="none" w:sz="0" w:space="0" w:color="auto"/>
            <w:bottom w:val="none" w:sz="0" w:space="0" w:color="auto"/>
            <w:right w:val="none" w:sz="0" w:space="0" w:color="auto"/>
          </w:divBdr>
        </w:div>
        <w:div w:id="359622794">
          <w:marLeft w:val="480"/>
          <w:marRight w:val="0"/>
          <w:marTop w:val="0"/>
          <w:marBottom w:val="0"/>
          <w:divBdr>
            <w:top w:val="none" w:sz="0" w:space="0" w:color="auto"/>
            <w:left w:val="none" w:sz="0" w:space="0" w:color="auto"/>
            <w:bottom w:val="none" w:sz="0" w:space="0" w:color="auto"/>
            <w:right w:val="none" w:sz="0" w:space="0" w:color="auto"/>
          </w:divBdr>
        </w:div>
        <w:div w:id="128135525">
          <w:marLeft w:val="480"/>
          <w:marRight w:val="0"/>
          <w:marTop w:val="0"/>
          <w:marBottom w:val="0"/>
          <w:divBdr>
            <w:top w:val="none" w:sz="0" w:space="0" w:color="auto"/>
            <w:left w:val="none" w:sz="0" w:space="0" w:color="auto"/>
            <w:bottom w:val="none" w:sz="0" w:space="0" w:color="auto"/>
            <w:right w:val="none" w:sz="0" w:space="0" w:color="auto"/>
          </w:divBdr>
        </w:div>
        <w:div w:id="968319212">
          <w:marLeft w:val="480"/>
          <w:marRight w:val="0"/>
          <w:marTop w:val="0"/>
          <w:marBottom w:val="0"/>
          <w:divBdr>
            <w:top w:val="none" w:sz="0" w:space="0" w:color="auto"/>
            <w:left w:val="none" w:sz="0" w:space="0" w:color="auto"/>
            <w:bottom w:val="none" w:sz="0" w:space="0" w:color="auto"/>
            <w:right w:val="none" w:sz="0" w:space="0" w:color="auto"/>
          </w:divBdr>
        </w:div>
        <w:div w:id="1543054238">
          <w:marLeft w:val="480"/>
          <w:marRight w:val="0"/>
          <w:marTop w:val="0"/>
          <w:marBottom w:val="0"/>
          <w:divBdr>
            <w:top w:val="none" w:sz="0" w:space="0" w:color="auto"/>
            <w:left w:val="none" w:sz="0" w:space="0" w:color="auto"/>
            <w:bottom w:val="none" w:sz="0" w:space="0" w:color="auto"/>
            <w:right w:val="none" w:sz="0" w:space="0" w:color="auto"/>
          </w:divBdr>
        </w:div>
        <w:div w:id="639726568">
          <w:marLeft w:val="480"/>
          <w:marRight w:val="0"/>
          <w:marTop w:val="0"/>
          <w:marBottom w:val="0"/>
          <w:divBdr>
            <w:top w:val="none" w:sz="0" w:space="0" w:color="auto"/>
            <w:left w:val="none" w:sz="0" w:space="0" w:color="auto"/>
            <w:bottom w:val="none" w:sz="0" w:space="0" w:color="auto"/>
            <w:right w:val="none" w:sz="0" w:space="0" w:color="auto"/>
          </w:divBdr>
        </w:div>
        <w:div w:id="1266811762">
          <w:marLeft w:val="480"/>
          <w:marRight w:val="0"/>
          <w:marTop w:val="0"/>
          <w:marBottom w:val="0"/>
          <w:divBdr>
            <w:top w:val="none" w:sz="0" w:space="0" w:color="auto"/>
            <w:left w:val="none" w:sz="0" w:space="0" w:color="auto"/>
            <w:bottom w:val="none" w:sz="0" w:space="0" w:color="auto"/>
            <w:right w:val="none" w:sz="0" w:space="0" w:color="auto"/>
          </w:divBdr>
        </w:div>
        <w:div w:id="93014487">
          <w:marLeft w:val="480"/>
          <w:marRight w:val="0"/>
          <w:marTop w:val="0"/>
          <w:marBottom w:val="0"/>
          <w:divBdr>
            <w:top w:val="none" w:sz="0" w:space="0" w:color="auto"/>
            <w:left w:val="none" w:sz="0" w:space="0" w:color="auto"/>
            <w:bottom w:val="none" w:sz="0" w:space="0" w:color="auto"/>
            <w:right w:val="none" w:sz="0" w:space="0" w:color="auto"/>
          </w:divBdr>
        </w:div>
        <w:div w:id="397748448">
          <w:marLeft w:val="480"/>
          <w:marRight w:val="0"/>
          <w:marTop w:val="0"/>
          <w:marBottom w:val="0"/>
          <w:divBdr>
            <w:top w:val="none" w:sz="0" w:space="0" w:color="auto"/>
            <w:left w:val="none" w:sz="0" w:space="0" w:color="auto"/>
            <w:bottom w:val="none" w:sz="0" w:space="0" w:color="auto"/>
            <w:right w:val="none" w:sz="0" w:space="0" w:color="auto"/>
          </w:divBdr>
        </w:div>
        <w:div w:id="80681795">
          <w:marLeft w:val="480"/>
          <w:marRight w:val="0"/>
          <w:marTop w:val="0"/>
          <w:marBottom w:val="0"/>
          <w:divBdr>
            <w:top w:val="none" w:sz="0" w:space="0" w:color="auto"/>
            <w:left w:val="none" w:sz="0" w:space="0" w:color="auto"/>
            <w:bottom w:val="none" w:sz="0" w:space="0" w:color="auto"/>
            <w:right w:val="none" w:sz="0" w:space="0" w:color="auto"/>
          </w:divBdr>
        </w:div>
        <w:div w:id="593779497">
          <w:marLeft w:val="480"/>
          <w:marRight w:val="0"/>
          <w:marTop w:val="0"/>
          <w:marBottom w:val="0"/>
          <w:divBdr>
            <w:top w:val="none" w:sz="0" w:space="0" w:color="auto"/>
            <w:left w:val="none" w:sz="0" w:space="0" w:color="auto"/>
            <w:bottom w:val="none" w:sz="0" w:space="0" w:color="auto"/>
            <w:right w:val="none" w:sz="0" w:space="0" w:color="auto"/>
          </w:divBdr>
        </w:div>
        <w:div w:id="605816862">
          <w:marLeft w:val="480"/>
          <w:marRight w:val="0"/>
          <w:marTop w:val="0"/>
          <w:marBottom w:val="0"/>
          <w:divBdr>
            <w:top w:val="none" w:sz="0" w:space="0" w:color="auto"/>
            <w:left w:val="none" w:sz="0" w:space="0" w:color="auto"/>
            <w:bottom w:val="none" w:sz="0" w:space="0" w:color="auto"/>
            <w:right w:val="none" w:sz="0" w:space="0" w:color="auto"/>
          </w:divBdr>
        </w:div>
        <w:div w:id="393167588">
          <w:marLeft w:val="480"/>
          <w:marRight w:val="0"/>
          <w:marTop w:val="0"/>
          <w:marBottom w:val="0"/>
          <w:divBdr>
            <w:top w:val="none" w:sz="0" w:space="0" w:color="auto"/>
            <w:left w:val="none" w:sz="0" w:space="0" w:color="auto"/>
            <w:bottom w:val="none" w:sz="0" w:space="0" w:color="auto"/>
            <w:right w:val="none" w:sz="0" w:space="0" w:color="auto"/>
          </w:divBdr>
        </w:div>
        <w:div w:id="1209103207">
          <w:marLeft w:val="480"/>
          <w:marRight w:val="0"/>
          <w:marTop w:val="0"/>
          <w:marBottom w:val="0"/>
          <w:divBdr>
            <w:top w:val="none" w:sz="0" w:space="0" w:color="auto"/>
            <w:left w:val="none" w:sz="0" w:space="0" w:color="auto"/>
            <w:bottom w:val="none" w:sz="0" w:space="0" w:color="auto"/>
            <w:right w:val="none" w:sz="0" w:space="0" w:color="auto"/>
          </w:divBdr>
        </w:div>
        <w:div w:id="1091387369">
          <w:marLeft w:val="480"/>
          <w:marRight w:val="0"/>
          <w:marTop w:val="0"/>
          <w:marBottom w:val="0"/>
          <w:divBdr>
            <w:top w:val="none" w:sz="0" w:space="0" w:color="auto"/>
            <w:left w:val="none" w:sz="0" w:space="0" w:color="auto"/>
            <w:bottom w:val="none" w:sz="0" w:space="0" w:color="auto"/>
            <w:right w:val="none" w:sz="0" w:space="0" w:color="auto"/>
          </w:divBdr>
        </w:div>
      </w:divsChild>
    </w:div>
    <w:div w:id="1651713654">
      <w:bodyDiv w:val="1"/>
      <w:marLeft w:val="0"/>
      <w:marRight w:val="0"/>
      <w:marTop w:val="0"/>
      <w:marBottom w:val="0"/>
      <w:divBdr>
        <w:top w:val="none" w:sz="0" w:space="0" w:color="auto"/>
        <w:left w:val="none" w:sz="0" w:space="0" w:color="auto"/>
        <w:bottom w:val="none" w:sz="0" w:space="0" w:color="auto"/>
        <w:right w:val="none" w:sz="0" w:space="0" w:color="auto"/>
      </w:divBdr>
    </w:div>
    <w:div w:id="1657956796">
      <w:bodyDiv w:val="1"/>
      <w:marLeft w:val="0"/>
      <w:marRight w:val="0"/>
      <w:marTop w:val="0"/>
      <w:marBottom w:val="0"/>
      <w:divBdr>
        <w:top w:val="none" w:sz="0" w:space="0" w:color="auto"/>
        <w:left w:val="none" w:sz="0" w:space="0" w:color="auto"/>
        <w:bottom w:val="none" w:sz="0" w:space="0" w:color="auto"/>
        <w:right w:val="none" w:sz="0" w:space="0" w:color="auto"/>
      </w:divBdr>
    </w:div>
    <w:div w:id="1666080995">
      <w:bodyDiv w:val="1"/>
      <w:marLeft w:val="0"/>
      <w:marRight w:val="0"/>
      <w:marTop w:val="0"/>
      <w:marBottom w:val="0"/>
      <w:divBdr>
        <w:top w:val="none" w:sz="0" w:space="0" w:color="auto"/>
        <w:left w:val="none" w:sz="0" w:space="0" w:color="auto"/>
        <w:bottom w:val="none" w:sz="0" w:space="0" w:color="auto"/>
        <w:right w:val="none" w:sz="0" w:space="0" w:color="auto"/>
      </w:divBdr>
    </w:div>
    <w:div w:id="1666322758">
      <w:bodyDiv w:val="1"/>
      <w:marLeft w:val="0"/>
      <w:marRight w:val="0"/>
      <w:marTop w:val="0"/>
      <w:marBottom w:val="0"/>
      <w:divBdr>
        <w:top w:val="none" w:sz="0" w:space="0" w:color="auto"/>
        <w:left w:val="none" w:sz="0" w:space="0" w:color="auto"/>
        <w:bottom w:val="none" w:sz="0" w:space="0" w:color="auto"/>
        <w:right w:val="none" w:sz="0" w:space="0" w:color="auto"/>
      </w:divBdr>
    </w:div>
    <w:div w:id="1674986371">
      <w:bodyDiv w:val="1"/>
      <w:marLeft w:val="0"/>
      <w:marRight w:val="0"/>
      <w:marTop w:val="0"/>
      <w:marBottom w:val="0"/>
      <w:divBdr>
        <w:top w:val="none" w:sz="0" w:space="0" w:color="auto"/>
        <w:left w:val="none" w:sz="0" w:space="0" w:color="auto"/>
        <w:bottom w:val="none" w:sz="0" w:space="0" w:color="auto"/>
        <w:right w:val="none" w:sz="0" w:space="0" w:color="auto"/>
      </w:divBdr>
    </w:div>
    <w:div w:id="1702364582">
      <w:bodyDiv w:val="1"/>
      <w:marLeft w:val="0"/>
      <w:marRight w:val="0"/>
      <w:marTop w:val="0"/>
      <w:marBottom w:val="0"/>
      <w:divBdr>
        <w:top w:val="none" w:sz="0" w:space="0" w:color="auto"/>
        <w:left w:val="none" w:sz="0" w:space="0" w:color="auto"/>
        <w:bottom w:val="none" w:sz="0" w:space="0" w:color="auto"/>
        <w:right w:val="none" w:sz="0" w:space="0" w:color="auto"/>
      </w:divBdr>
    </w:div>
    <w:div w:id="1703163689">
      <w:bodyDiv w:val="1"/>
      <w:marLeft w:val="0"/>
      <w:marRight w:val="0"/>
      <w:marTop w:val="0"/>
      <w:marBottom w:val="0"/>
      <w:divBdr>
        <w:top w:val="none" w:sz="0" w:space="0" w:color="auto"/>
        <w:left w:val="none" w:sz="0" w:space="0" w:color="auto"/>
        <w:bottom w:val="none" w:sz="0" w:space="0" w:color="auto"/>
        <w:right w:val="none" w:sz="0" w:space="0" w:color="auto"/>
      </w:divBdr>
    </w:div>
    <w:div w:id="1710377655">
      <w:bodyDiv w:val="1"/>
      <w:marLeft w:val="0"/>
      <w:marRight w:val="0"/>
      <w:marTop w:val="0"/>
      <w:marBottom w:val="0"/>
      <w:divBdr>
        <w:top w:val="none" w:sz="0" w:space="0" w:color="auto"/>
        <w:left w:val="none" w:sz="0" w:space="0" w:color="auto"/>
        <w:bottom w:val="none" w:sz="0" w:space="0" w:color="auto"/>
        <w:right w:val="none" w:sz="0" w:space="0" w:color="auto"/>
      </w:divBdr>
    </w:div>
    <w:div w:id="1715814179">
      <w:bodyDiv w:val="1"/>
      <w:marLeft w:val="0"/>
      <w:marRight w:val="0"/>
      <w:marTop w:val="0"/>
      <w:marBottom w:val="0"/>
      <w:divBdr>
        <w:top w:val="none" w:sz="0" w:space="0" w:color="auto"/>
        <w:left w:val="none" w:sz="0" w:space="0" w:color="auto"/>
        <w:bottom w:val="none" w:sz="0" w:space="0" w:color="auto"/>
        <w:right w:val="none" w:sz="0" w:space="0" w:color="auto"/>
      </w:divBdr>
    </w:div>
    <w:div w:id="1731731566">
      <w:bodyDiv w:val="1"/>
      <w:marLeft w:val="0"/>
      <w:marRight w:val="0"/>
      <w:marTop w:val="0"/>
      <w:marBottom w:val="0"/>
      <w:divBdr>
        <w:top w:val="none" w:sz="0" w:space="0" w:color="auto"/>
        <w:left w:val="none" w:sz="0" w:space="0" w:color="auto"/>
        <w:bottom w:val="none" w:sz="0" w:space="0" w:color="auto"/>
        <w:right w:val="none" w:sz="0" w:space="0" w:color="auto"/>
      </w:divBdr>
    </w:div>
    <w:div w:id="1739130559">
      <w:bodyDiv w:val="1"/>
      <w:marLeft w:val="0"/>
      <w:marRight w:val="0"/>
      <w:marTop w:val="0"/>
      <w:marBottom w:val="0"/>
      <w:divBdr>
        <w:top w:val="none" w:sz="0" w:space="0" w:color="auto"/>
        <w:left w:val="none" w:sz="0" w:space="0" w:color="auto"/>
        <w:bottom w:val="none" w:sz="0" w:space="0" w:color="auto"/>
        <w:right w:val="none" w:sz="0" w:space="0" w:color="auto"/>
      </w:divBdr>
    </w:div>
    <w:div w:id="1745839605">
      <w:bodyDiv w:val="1"/>
      <w:marLeft w:val="0"/>
      <w:marRight w:val="0"/>
      <w:marTop w:val="0"/>
      <w:marBottom w:val="0"/>
      <w:divBdr>
        <w:top w:val="none" w:sz="0" w:space="0" w:color="auto"/>
        <w:left w:val="none" w:sz="0" w:space="0" w:color="auto"/>
        <w:bottom w:val="none" w:sz="0" w:space="0" w:color="auto"/>
        <w:right w:val="none" w:sz="0" w:space="0" w:color="auto"/>
      </w:divBdr>
      <w:divsChild>
        <w:div w:id="757285322">
          <w:marLeft w:val="480"/>
          <w:marRight w:val="0"/>
          <w:marTop w:val="0"/>
          <w:marBottom w:val="0"/>
          <w:divBdr>
            <w:top w:val="none" w:sz="0" w:space="0" w:color="auto"/>
            <w:left w:val="none" w:sz="0" w:space="0" w:color="auto"/>
            <w:bottom w:val="none" w:sz="0" w:space="0" w:color="auto"/>
            <w:right w:val="none" w:sz="0" w:space="0" w:color="auto"/>
          </w:divBdr>
        </w:div>
        <w:div w:id="2057964717">
          <w:marLeft w:val="480"/>
          <w:marRight w:val="0"/>
          <w:marTop w:val="0"/>
          <w:marBottom w:val="0"/>
          <w:divBdr>
            <w:top w:val="none" w:sz="0" w:space="0" w:color="auto"/>
            <w:left w:val="none" w:sz="0" w:space="0" w:color="auto"/>
            <w:bottom w:val="none" w:sz="0" w:space="0" w:color="auto"/>
            <w:right w:val="none" w:sz="0" w:space="0" w:color="auto"/>
          </w:divBdr>
        </w:div>
        <w:div w:id="814107919">
          <w:marLeft w:val="480"/>
          <w:marRight w:val="0"/>
          <w:marTop w:val="0"/>
          <w:marBottom w:val="0"/>
          <w:divBdr>
            <w:top w:val="none" w:sz="0" w:space="0" w:color="auto"/>
            <w:left w:val="none" w:sz="0" w:space="0" w:color="auto"/>
            <w:bottom w:val="none" w:sz="0" w:space="0" w:color="auto"/>
            <w:right w:val="none" w:sz="0" w:space="0" w:color="auto"/>
          </w:divBdr>
        </w:div>
        <w:div w:id="2137020770">
          <w:marLeft w:val="480"/>
          <w:marRight w:val="0"/>
          <w:marTop w:val="0"/>
          <w:marBottom w:val="0"/>
          <w:divBdr>
            <w:top w:val="none" w:sz="0" w:space="0" w:color="auto"/>
            <w:left w:val="none" w:sz="0" w:space="0" w:color="auto"/>
            <w:bottom w:val="none" w:sz="0" w:space="0" w:color="auto"/>
            <w:right w:val="none" w:sz="0" w:space="0" w:color="auto"/>
          </w:divBdr>
        </w:div>
        <w:div w:id="479230056">
          <w:marLeft w:val="480"/>
          <w:marRight w:val="0"/>
          <w:marTop w:val="0"/>
          <w:marBottom w:val="0"/>
          <w:divBdr>
            <w:top w:val="none" w:sz="0" w:space="0" w:color="auto"/>
            <w:left w:val="none" w:sz="0" w:space="0" w:color="auto"/>
            <w:bottom w:val="none" w:sz="0" w:space="0" w:color="auto"/>
            <w:right w:val="none" w:sz="0" w:space="0" w:color="auto"/>
          </w:divBdr>
        </w:div>
        <w:div w:id="743067469">
          <w:marLeft w:val="480"/>
          <w:marRight w:val="0"/>
          <w:marTop w:val="0"/>
          <w:marBottom w:val="0"/>
          <w:divBdr>
            <w:top w:val="none" w:sz="0" w:space="0" w:color="auto"/>
            <w:left w:val="none" w:sz="0" w:space="0" w:color="auto"/>
            <w:bottom w:val="none" w:sz="0" w:space="0" w:color="auto"/>
            <w:right w:val="none" w:sz="0" w:space="0" w:color="auto"/>
          </w:divBdr>
        </w:div>
        <w:div w:id="1769619917">
          <w:marLeft w:val="480"/>
          <w:marRight w:val="0"/>
          <w:marTop w:val="0"/>
          <w:marBottom w:val="0"/>
          <w:divBdr>
            <w:top w:val="none" w:sz="0" w:space="0" w:color="auto"/>
            <w:left w:val="none" w:sz="0" w:space="0" w:color="auto"/>
            <w:bottom w:val="none" w:sz="0" w:space="0" w:color="auto"/>
            <w:right w:val="none" w:sz="0" w:space="0" w:color="auto"/>
          </w:divBdr>
        </w:div>
        <w:div w:id="430779928">
          <w:marLeft w:val="480"/>
          <w:marRight w:val="0"/>
          <w:marTop w:val="0"/>
          <w:marBottom w:val="0"/>
          <w:divBdr>
            <w:top w:val="none" w:sz="0" w:space="0" w:color="auto"/>
            <w:left w:val="none" w:sz="0" w:space="0" w:color="auto"/>
            <w:bottom w:val="none" w:sz="0" w:space="0" w:color="auto"/>
            <w:right w:val="none" w:sz="0" w:space="0" w:color="auto"/>
          </w:divBdr>
        </w:div>
        <w:div w:id="193424321">
          <w:marLeft w:val="480"/>
          <w:marRight w:val="0"/>
          <w:marTop w:val="0"/>
          <w:marBottom w:val="0"/>
          <w:divBdr>
            <w:top w:val="none" w:sz="0" w:space="0" w:color="auto"/>
            <w:left w:val="none" w:sz="0" w:space="0" w:color="auto"/>
            <w:bottom w:val="none" w:sz="0" w:space="0" w:color="auto"/>
            <w:right w:val="none" w:sz="0" w:space="0" w:color="auto"/>
          </w:divBdr>
        </w:div>
        <w:div w:id="235213660">
          <w:marLeft w:val="480"/>
          <w:marRight w:val="0"/>
          <w:marTop w:val="0"/>
          <w:marBottom w:val="0"/>
          <w:divBdr>
            <w:top w:val="none" w:sz="0" w:space="0" w:color="auto"/>
            <w:left w:val="none" w:sz="0" w:space="0" w:color="auto"/>
            <w:bottom w:val="none" w:sz="0" w:space="0" w:color="auto"/>
            <w:right w:val="none" w:sz="0" w:space="0" w:color="auto"/>
          </w:divBdr>
        </w:div>
        <w:div w:id="889152196">
          <w:marLeft w:val="480"/>
          <w:marRight w:val="0"/>
          <w:marTop w:val="0"/>
          <w:marBottom w:val="0"/>
          <w:divBdr>
            <w:top w:val="none" w:sz="0" w:space="0" w:color="auto"/>
            <w:left w:val="none" w:sz="0" w:space="0" w:color="auto"/>
            <w:bottom w:val="none" w:sz="0" w:space="0" w:color="auto"/>
            <w:right w:val="none" w:sz="0" w:space="0" w:color="auto"/>
          </w:divBdr>
        </w:div>
        <w:div w:id="762265386">
          <w:marLeft w:val="480"/>
          <w:marRight w:val="0"/>
          <w:marTop w:val="0"/>
          <w:marBottom w:val="0"/>
          <w:divBdr>
            <w:top w:val="none" w:sz="0" w:space="0" w:color="auto"/>
            <w:left w:val="none" w:sz="0" w:space="0" w:color="auto"/>
            <w:bottom w:val="none" w:sz="0" w:space="0" w:color="auto"/>
            <w:right w:val="none" w:sz="0" w:space="0" w:color="auto"/>
          </w:divBdr>
        </w:div>
        <w:div w:id="813640947">
          <w:marLeft w:val="480"/>
          <w:marRight w:val="0"/>
          <w:marTop w:val="0"/>
          <w:marBottom w:val="0"/>
          <w:divBdr>
            <w:top w:val="none" w:sz="0" w:space="0" w:color="auto"/>
            <w:left w:val="none" w:sz="0" w:space="0" w:color="auto"/>
            <w:bottom w:val="none" w:sz="0" w:space="0" w:color="auto"/>
            <w:right w:val="none" w:sz="0" w:space="0" w:color="auto"/>
          </w:divBdr>
        </w:div>
        <w:div w:id="690766000">
          <w:marLeft w:val="480"/>
          <w:marRight w:val="0"/>
          <w:marTop w:val="0"/>
          <w:marBottom w:val="0"/>
          <w:divBdr>
            <w:top w:val="none" w:sz="0" w:space="0" w:color="auto"/>
            <w:left w:val="none" w:sz="0" w:space="0" w:color="auto"/>
            <w:bottom w:val="none" w:sz="0" w:space="0" w:color="auto"/>
            <w:right w:val="none" w:sz="0" w:space="0" w:color="auto"/>
          </w:divBdr>
        </w:div>
        <w:div w:id="1242907486">
          <w:marLeft w:val="480"/>
          <w:marRight w:val="0"/>
          <w:marTop w:val="0"/>
          <w:marBottom w:val="0"/>
          <w:divBdr>
            <w:top w:val="none" w:sz="0" w:space="0" w:color="auto"/>
            <w:left w:val="none" w:sz="0" w:space="0" w:color="auto"/>
            <w:bottom w:val="none" w:sz="0" w:space="0" w:color="auto"/>
            <w:right w:val="none" w:sz="0" w:space="0" w:color="auto"/>
          </w:divBdr>
        </w:div>
        <w:div w:id="637027358">
          <w:marLeft w:val="480"/>
          <w:marRight w:val="0"/>
          <w:marTop w:val="0"/>
          <w:marBottom w:val="0"/>
          <w:divBdr>
            <w:top w:val="none" w:sz="0" w:space="0" w:color="auto"/>
            <w:left w:val="none" w:sz="0" w:space="0" w:color="auto"/>
            <w:bottom w:val="none" w:sz="0" w:space="0" w:color="auto"/>
            <w:right w:val="none" w:sz="0" w:space="0" w:color="auto"/>
          </w:divBdr>
        </w:div>
        <w:div w:id="551890133">
          <w:marLeft w:val="480"/>
          <w:marRight w:val="0"/>
          <w:marTop w:val="0"/>
          <w:marBottom w:val="0"/>
          <w:divBdr>
            <w:top w:val="none" w:sz="0" w:space="0" w:color="auto"/>
            <w:left w:val="none" w:sz="0" w:space="0" w:color="auto"/>
            <w:bottom w:val="none" w:sz="0" w:space="0" w:color="auto"/>
            <w:right w:val="none" w:sz="0" w:space="0" w:color="auto"/>
          </w:divBdr>
        </w:div>
        <w:div w:id="299069658">
          <w:marLeft w:val="480"/>
          <w:marRight w:val="0"/>
          <w:marTop w:val="0"/>
          <w:marBottom w:val="0"/>
          <w:divBdr>
            <w:top w:val="none" w:sz="0" w:space="0" w:color="auto"/>
            <w:left w:val="none" w:sz="0" w:space="0" w:color="auto"/>
            <w:bottom w:val="none" w:sz="0" w:space="0" w:color="auto"/>
            <w:right w:val="none" w:sz="0" w:space="0" w:color="auto"/>
          </w:divBdr>
        </w:div>
        <w:div w:id="1410150759">
          <w:marLeft w:val="480"/>
          <w:marRight w:val="0"/>
          <w:marTop w:val="0"/>
          <w:marBottom w:val="0"/>
          <w:divBdr>
            <w:top w:val="none" w:sz="0" w:space="0" w:color="auto"/>
            <w:left w:val="none" w:sz="0" w:space="0" w:color="auto"/>
            <w:bottom w:val="none" w:sz="0" w:space="0" w:color="auto"/>
            <w:right w:val="none" w:sz="0" w:space="0" w:color="auto"/>
          </w:divBdr>
        </w:div>
        <w:div w:id="1167401408">
          <w:marLeft w:val="480"/>
          <w:marRight w:val="0"/>
          <w:marTop w:val="0"/>
          <w:marBottom w:val="0"/>
          <w:divBdr>
            <w:top w:val="none" w:sz="0" w:space="0" w:color="auto"/>
            <w:left w:val="none" w:sz="0" w:space="0" w:color="auto"/>
            <w:bottom w:val="none" w:sz="0" w:space="0" w:color="auto"/>
            <w:right w:val="none" w:sz="0" w:space="0" w:color="auto"/>
          </w:divBdr>
        </w:div>
        <w:div w:id="2036080305">
          <w:marLeft w:val="480"/>
          <w:marRight w:val="0"/>
          <w:marTop w:val="0"/>
          <w:marBottom w:val="0"/>
          <w:divBdr>
            <w:top w:val="none" w:sz="0" w:space="0" w:color="auto"/>
            <w:left w:val="none" w:sz="0" w:space="0" w:color="auto"/>
            <w:bottom w:val="none" w:sz="0" w:space="0" w:color="auto"/>
            <w:right w:val="none" w:sz="0" w:space="0" w:color="auto"/>
          </w:divBdr>
        </w:div>
        <w:div w:id="1710644395">
          <w:marLeft w:val="480"/>
          <w:marRight w:val="0"/>
          <w:marTop w:val="0"/>
          <w:marBottom w:val="0"/>
          <w:divBdr>
            <w:top w:val="none" w:sz="0" w:space="0" w:color="auto"/>
            <w:left w:val="none" w:sz="0" w:space="0" w:color="auto"/>
            <w:bottom w:val="none" w:sz="0" w:space="0" w:color="auto"/>
            <w:right w:val="none" w:sz="0" w:space="0" w:color="auto"/>
          </w:divBdr>
        </w:div>
        <w:div w:id="61292532">
          <w:marLeft w:val="480"/>
          <w:marRight w:val="0"/>
          <w:marTop w:val="0"/>
          <w:marBottom w:val="0"/>
          <w:divBdr>
            <w:top w:val="none" w:sz="0" w:space="0" w:color="auto"/>
            <w:left w:val="none" w:sz="0" w:space="0" w:color="auto"/>
            <w:bottom w:val="none" w:sz="0" w:space="0" w:color="auto"/>
            <w:right w:val="none" w:sz="0" w:space="0" w:color="auto"/>
          </w:divBdr>
        </w:div>
        <w:div w:id="373846011">
          <w:marLeft w:val="480"/>
          <w:marRight w:val="0"/>
          <w:marTop w:val="0"/>
          <w:marBottom w:val="0"/>
          <w:divBdr>
            <w:top w:val="none" w:sz="0" w:space="0" w:color="auto"/>
            <w:left w:val="none" w:sz="0" w:space="0" w:color="auto"/>
            <w:bottom w:val="none" w:sz="0" w:space="0" w:color="auto"/>
            <w:right w:val="none" w:sz="0" w:space="0" w:color="auto"/>
          </w:divBdr>
        </w:div>
        <w:div w:id="1202938226">
          <w:marLeft w:val="480"/>
          <w:marRight w:val="0"/>
          <w:marTop w:val="0"/>
          <w:marBottom w:val="0"/>
          <w:divBdr>
            <w:top w:val="none" w:sz="0" w:space="0" w:color="auto"/>
            <w:left w:val="none" w:sz="0" w:space="0" w:color="auto"/>
            <w:bottom w:val="none" w:sz="0" w:space="0" w:color="auto"/>
            <w:right w:val="none" w:sz="0" w:space="0" w:color="auto"/>
          </w:divBdr>
        </w:div>
        <w:div w:id="1361589140">
          <w:marLeft w:val="480"/>
          <w:marRight w:val="0"/>
          <w:marTop w:val="0"/>
          <w:marBottom w:val="0"/>
          <w:divBdr>
            <w:top w:val="none" w:sz="0" w:space="0" w:color="auto"/>
            <w:left w:val="none" w:sz="0" w:space="0" w:color="auto"/>
            <w:bottom w:val="none" w:sz="0" w:space="0" w:color="auto"/>
            <w:right w:val="none" w:sz="0" w:space="0" w:color="auto"/>
          </w:divBdr>
        </w:div>
        <w:div w:id="270630189">
          <w:marLeft w:val="480"/>
          <w:marRight w:val="0"/>
          <w:marTop w:val="0"/>
          <w:marBottom w:val="0"/>
          <w:divBdr>
            <w:top w:val="none" w:sz="0" w:space="0" w:color="auto"/>
            <w:left w:val="none" w:sz="0" w:space="0" w:color="auto"/>
            <w:bottom w:val="none" w:sz="0" w:space="0" w:color="auto"/>
            <w:right w:val="none" w:sz="0" w:space="0" w:color="auto"/>
          </w:divBdr>
        </w:div>
        <w:div w:id="1798253467">
          <w:marLeft w:val="480"/>
          <w:marRight w:val="0"/>
          <w:marTop w:val="0"/>
          <w:marBottom w:val="0"/>
          <w:divBdr>
            <w:top w:val="none" w:sz="0" w:space="0" w:color="auto"/>
            <w:left w:val="none" w:sz="0" w:space="0" w:color="auto"/>
            <w:bottom w:val="none" w:sz="0" w:space="0" w:color="auto"/>
            <w:right w:val="none" w:sz="0" w:space="0" w:color="auto"/>
          </w:divBdr>
        </w:div>
        <w:div w:id="1634676406">
          <w:marLeft w:val="480"/>
          <w:marRight w:val="0"/>
          <w:marTop w:val="0"/>
          <w:marBottom w:val="0"/>
          <w:divBdr>
            <w:top w:val="none" w:sz="0" w:space="0" w:color="auto"/>
            <w:left w:val="none" w:sz="0" w:space="0" w:color="auto"/>
            <w:bottom w:val="none" w:sz="0" w:space="0" w:color="auto"/>
            <w:right w:val="none" w:sz="0" w:space="0" w:color="auto"/>
          </w:divBdr>
        </w:div>
        <w:div w:id="1924099477">
          <w:marLeft w:val="480"/>
          <w:marRight w:val="0"/>
          <w:marTop w:val="0"/>
          <w:marBottom w:val="0"/>
          <w:divBdr>
            <w:top w:val="none" w:sz="0" w:space="0" w:color="auto"/>
            <w:left w:val="none" w:sz="0" w:space="0" w:color="auto"/>
            <w:bottom w:val="none" w:sz="0" w:space="0" w:color="auto"/>
            <w:right w:val="none" w:sz="0" w:space="0" w:color="auto"/>
          </w:divBdr>
        </w:div>
        <w:div w:id="2086686377">
          <w:marLeft w:val="480"/>
          <w:marRight w:val="0"/>
          <w:marTop w:val="0"/>
          <w:marBottom w:val="0"/>
          <w:divBdr>
            <w:top w:val="none" w:sz="0" w:space="0" w:color="auto"/>
            <w:left w:val="none" w:sz="0" w:space="0" w:color="auto"/>
            <w:bottom w:val="none" w:sz="0" w:space="0" w:color="auto"/>
            <w:right w:val="none" w:sz="0" w:space="0" w:color="auto"/>
          </w:divBdr>
        </w:div>
        <w:div w:id="1352098881">
          <w:marLeft w:val="480"/>
          <w:marRight w:val="0"/>
          <w:marTop w:val="0"/>
          <w:marBottom w:val="0"/>
          <w:divBdr>
            <w:top w:val="none" w:sz="0" w:space="0" w:color="auto"/>
            <w:left w:val="none" w:sz="0" w:space="0" w:color="auto"/>
            <w:bottom w:val="none" w:sz="0" w:space="0" w:color="auto"/>
            <w:right w:val="none" w:sz="0" w:space="0" w:color="auto"/>
          </w:divBdr>
        </w:div>
        <w:div w:id="391319494">
          <w:marLeft w:val="480"/>
          <w:marRight w:val="0"/>
          <w:marTop w:val="0"/>
          <w:marBottom w:val="0"/>
          <w:divBdr>
            <w:top w:val="none" w:sz="0" w:space="0" w:color="auto"/>
            <w:left w:val="none" w:sz="0" w:space="0" w:color="auto"/>
            <w:bottom w:val="none" w:sz="0" w:space="0" w:color="auto"/>
            <w:right w:val="none" w:sz="0" w:space="0" w:color="auto"/>
          </w:divBdr>
        </w:div>
        <w:div w:id="814839647">
          <w:marLeft w:val="480"/>
          <w:marRight w:val="0"/>
          <w:marTop w:val="0"/>
          <w:marBottom w:val="0"/>
          <w:divBdr>
            <w:top w:val="none" w:sz="0" w:space="0" w:color="auto"/>
            <w:left w:val="none" w:sz="0" w:space="0" w:color="auto"/>
            <w:bottom w:val="none" w:sz="0" w:space="0" w:color="auto"/>
            <w:right w:val="none" w:sz="0" w:space="0" w:color="auto"/>
          </w:divBdr>
        </w:div>
        <w:div w:id="1689062815">
          <w:marLeft w:val="480"/>
          <w:marRight w:val="0"/>
          <w:marTop w:val="0"/>
          <w:marBottom w:val="0"/>
          <w:divBdr>
            <w:top w:val="none" w:sz="0" w:space="0" w:color="auto"/>
            <w:left w:val="none" w:sz="0" w:space="0" w:color="auto"/>
            <w:bottom w:val="none" w:sz="0" w:space="0" w:color="auto"/>
            <w:right w:val="none" w:sz="0" w:space="0" w:color="auto"/>
          </w:divBdr>
        </w:div>
        <w:div w:id="357781103">
          <w:marLeft w:val="480"/>
          <w:marRight w:val="0"/>
          <w:marTop w:val="0"/>
          <w:marBottom w:val="0"/>
          <w:divBdr>
            <w:top w:val="none" w:sz="0" w:space="0" w:color="auto"/>
            <w:left w:val="none" w:sz="0" w:space="0" w:color="auto"/>
            <w:bottom w:val="none" w:sz="0" w:space="0" w:color="auto"/>
            <w:right w:val="none" w:sz="0" w:space="0" w:color="auto"/>
          </w:divBdr>
        </w:div>
        <w:div w:id="2131437902">
          <w:marLeft w:val="480"/>
          <w:marRight w:val="0"/>
          <w:marTop w:val="0"/>
          <w:marBottom w:val="0"/>
          <w:divBdr>
            <w:top w:val="none" w:sz="0" w:space="0" w:color="auto"/>
            <w:left w:val="none" w:sz="0" w:space="0" w:color="auto"/>
            <w:bottom w:val="none" w:sz="0" w:space="0" w:color="auto"/>
            <w:right w:val="none" w:sz="0" w:space="0" w:color="auto"/>
          </w:divBdr>
        </w:div>
        <w:div w:id="1709142962">
          <w:marLeft w:val="480"/>
          <w:marRight w:val="0"/>
          <w:marTop w:val="0"/>
          <w:marBottom w:val="0"/>
          <w:divBdr>
            <w:top w:val="none" w:sz="0" w:space="0" w:color="auto"/>
            <w:left w:val="none" w:sz="0" w:space="0" w:color="auto"/>
            <w:bottom w:val="none" w:sz="0" w:space="0" w:color="auto"/>
            <w:right w:val="none" w:sz="0" w:space="0" w:color="auto"/>
          </w:divBdr>
        </w:div>
        <w:div w:id="1895967947">
          <w:marLeft w:val="480"/>
          <w:marRight w:val="0"/>
          <w:marTop w:val="0"/>
          <w:marBottom w:val="0"/>
          <w:divBdr>
            <w:top w:val="none" w:sz="0" w:space="0" w:color="auto"/>
            <w:left w:val="none" w:sz="0" w:space="0" w:color="auto"/>
            <w:bottom w:val="none" w:sz="0" w:space="0" w:color="auto"/>
            <w:right w:val="none" w:sz="0" w:space="0" w:color="auto"/>
          </w:divBdr>
        </w:div>
        <w:div w:id="1059330148">
          <w:marLeft w:val="480"/>
          <w:marRight w:val="0"/>
          <w:marTop w:val="0"/>
          <w:marBottom w:val="0"/>
          <w:divBdr>
            <w:top w:val="none" w:sz="0" w:space="0" w:color="auto"/>
            <w:left w:val="none" w:sz="0" w:space="0" w:color="auto"/>
            <w:bottom w:val="none" w:sz="0" w:space="0" w:color="auto"/>
            <w:right w:val="none" w:sz="0" w:space="0" w:color="auto"/>
          </w:divBdr>
        </w:div>
        <w:div w:id="1768382515">
          <w:marLeft w:val="480"/>
          <w:marRight w:val="0"/>
          <w:marTop w:val="0"/>
          <w:marBottom w:val="0"/>
          <w:divBdr>
            <w:top w:val="none" w:sz="0" w:space="0" w:color="auto"/>
            <w:left w:val="none" w:sz="0" w:space="0" w:color="auto"/>
            <w:bottom w:val="none" w:sz="0" w:space="0" w:color="auto"/>
            <w:right w:val="none" w:sz="0" w:space="0" w:color="auto"/>
          </w:divBdr>
        </w:div>
        <w:div w:id="997149597">
          <w:marLeft w:val="480"/>
          <w:marRight w:val="0"/>
          <w:marTop w:val="0"/>
          <w:marBottom w:val="0"/>
          <w:divBdr>
            <w:top w:val="none" w:sz="0" w:space="0" w:color="auto"/>
            <w:left w:val="none" w:sz="0" w:space="0" w:color="auto"/>
            <w:bottom w:val="none" w:sz="0" w:space="0" w:color="auto"/>
            <w:right w:val="none" w:sz="0" w:space="0" w:color="auto"/>
          </w:divBdr>
        </w:div>
        <w:div w:id="748815707">
          <w:marLeft w:val="480"/>
          <w:marRight w:val="0"/>
          <w:marTop w:val="0"/>
          <w:marBottom w:val="0"/>
          <w:divBdr>
            <w:top w:val="none" w:sz="0" w:space="0" w:color="auto"/>
            <w:left w:val="none" w:sz="0" w:space="0" w:color="auto"/>
            <w:bottom w:val="none" w:sz="0" w:space="0" w:color="auto"/>
            <w:right w:val="none" w:sz="0" w:space="0" w:color="auto"/>
          </w:divBdr>
        </w:div>
        <w:div w:id="548883267">
          <w:marLeft w:val="480"/>
          <w:marRight w:val="0"/>
          <w:marTop w:val="0"/>
          <w:marBottom w:val="0"/>
          <w:divBdr>
            <w:top w:val="none" w:sz="0" w:space="0" w:color="auto"/>
            <w:left w:val="none" w:sz="0" w:space="0" w:color="auto"/>
            <w:bottom w:val="none" w:sz="0" w:space="0" w:color="auto"/>
            <w:right w:val="none" w:sz="0" w:space="0" w:color="auto"/>
          </w:divBdr>
        </w:div>
        <w:div w:id="1030380782">
          <w:marLeft w:val="480"/>
          <w:marRight w:val="0"/>
          <w:marTop w:val="0"/>
          <w:marBottom w:val="0"/>
          <w:divBdr>
            <w:top w:val="none" w:sz="0" w:space="0" w:color="auto"/>
            <w:left w:val="none" w:sz="0" w:space="0" w:color="auto"/>
            <w:bottom w:val="none" w:sz="0" w:space="0" w:color="auto"/>
            <w:right w:val="none" w:sz="0" w:space="0" w:color="auto"/>
          </w:divBdr>
        </w:div>
        <w:div w:id="483472651">
          <w:marLeft w:val="480"/>
          <w:marRight w:val="0"/>
          <w:marTop w:val="0"/>
          <w:marBottom w:val="0"/>
          <w:divBdr>
            <w:top w:val="none" w:sz="0" w:space="0" w:color="auto"/>
            <w:left w:val="none" w:sz="0" w:space="0" w:color="auto"/>
            <w:bottom w:val="none" w:sz="0" w:space="0" w:color="auto"/>
            <w:right w:val="none" w:sz="0" w:space="0" w:color="auto"/>
          </w:divBdr>
        </w:div>
        <w:div w:id="2074964927">
          <w:marLeft w:val="480"/>
          <w:marRight w:val="0"/>
          <w:marTop w:val="0"/>
          <w:marBottom w:val="0"/>
          <w:divBdr>
            <w:top w:val="none" w:sz="0" w:space="0" w:color="auto"/>
            <w:left w:val="none" w:sz="0" w:space="0" w:color="auto"/>
            <w:bottom w:val="none" w:sz="0" w:space="0" w:color="auto"/>
            <w:right w:val="none" w:sz="0" w:space="0" w:color="auto"/>
          </w:divBdr>
        </w:div>
        <w:div w:id="309604598">
          <w:marLeft w:val="480"/>
          <w:marRight w:val="0"/>
          <w:marTop w:val="0"/>
          <w:marBottom w:val="0"/>
          <w:divBdr>
            <w:top w:val="none" w:sz="0" w:space="0" w:color="auto"/>
            <w:left w:val="none" w:sz="0" w:space="0" w:color="auto"/>
            <w:bottom w:val="none" w:sz="0" w:space="0" w:color="auto"/>
            <w:right w:val="none" w:sz="0" w:space="0" w:color="auto"/>
          </w:divBdr>
        </w:div>
        <w:div w:id="1509373017">
          <w:marLeft w:val="480"/>
          <w:marRight w:val="0"/>
          <w:marTop w:val="0"/>
          <w:marBottom w:val="0"/>
          <w:divBdr>
            <w:top w:val="none" w:sz="0" w:space="0" w:color="auto"/>
            <w:left w:val="none" w:sz="0" w:space="0" w:color="auto"/>
            <w:bottom w:val="none" w:sz="0" w:space="0" w:color="auto"/>
            <w:right w:val="none" w:sz="0" w:space="0" w:color="auto"/>
          </w:divBdr>
        </w:div>
        <w:div w:id="1903636187">
          <w:marLeft w:val="480"/>
          <w:marRight w:val="0"/>
          <w:marTop w:val="0"/>
          <w:marBottom w:val="0"/>
          <w:divBdr>
            <w:top w:val="none" w:sz="0" w:space="0" w:color="auto"/>
            <w:left w:val="none" w:sz="0" w:space="0" w:color="auto"/>
            <w:bottom w:val="none" w:sz="0" w:space="0" w:color="auto"/>
            <w:right w:val="none" w:sz="0" w:space="0" w:color="auto"/>
          </w:divBdr>
        </w:div>
        <w:div w:id="2132018411">
          <w:marLeft w:val="480"/>
          <w:marRight w:val="0"/>
          <w:marTop w:val="0"/>
          <w:marBottom w:val="0"/>
          <w:divBdr>
            <w:top w:val="none" w:sz="0" w:space="0" w:color="auto"/>
            <w:left w:val="none" w:sz="0" w:space="0" w:color="auto"/>
            <w:bottom w:val="none" w:sz="0" w:space="0" w:color="auto"/>
            <w:right w:val="none" w:sz="0" w:space="0" w:color="auto"/>
          </w:divBdr>
        </w:div>
        <w:div w:id="1009260853">
          <w:marLeft w:val="480"/>
          <w:marRight w:val="0"/>
          <w:marTop w:val="0"/>
          <w:marBottom w:val="0"/>
          <w:divBdr>
            <w:top w:val="none" w:sz="0" w:space="0" w:color="auto"/>
            <w:left w:val="none" w:sz="0" w:space="0" w:color="auto"/>
            <w:bottom w:val="none" w:sz="0" w:space="0" w:color="auto"/>
            <w:right w:val="none" w:sz="0" w:space="0" w:color="auto"/>
          </w:divBdr>
        </w:div>
        <w:div w:id="1583376002">
          <w:marLeft w:val="480"/>
          <w:marRight w:val="0"/>
          <w:marTop w:val="0"/>
          <w:marBottom w:val="0"/>
          <w:divBdr>
            <w:top w:val="none" w:sz="0" w:space="0" w:color="auto"/>
            <w:left w:val="none" w:sz="0" w:space="0" w:color="auto"/>
            <w:bottom w:val="none" w:sz="0" w:space="0" w:color="auto"/>
            <w:right w:val="none" w:sz="0" w:space="0" w:color="auto"/>
          </w:divBdr>
        </w:div>
        <w:div w:id="586231275">
          <w:marLeft w:val="480"/>
          <w:marRight w:val="0"/>
          <w:marTop w:val="0"/>
          <w:marBottom w:val="0"/>
          <w:divBdr>
            <w:top w:val="none" w:sz="0" w:space="0" w:color="auto"/>
            <w:left w:val="none" w:sz="0" w:space="0" w:color="auto"/>
            <w:bottom w:val="none" w:sz="0" w:space="0" w:color="auto"/>
            <w:right w:val="none" w:sz="0" w:space="0" w:color="auto"/>
          </w:divBdr>
        </w:div>
        <w:div w:id="352417521">
          <w:marLeft w:val="480"/>
          <w:marRight w:val="0"/>
          <w:marTop w:val="0"/>
          <w:marBottom w:val="0"/>
          <w:divBdr>
            <w:top w:val="none" w:sz="0" w:space="0" w:color="auto"/>
            <w:left w:val="none" w:sz="0" w:space="0" w:color="auto"/>
            <w:bottom w:val="none" w:sz="0" w:space="0" w:color="auto"/>
            <w:right w:val="none" w:sz="0" w:space="0" w:color="auto"/>
          </w:divBdr>
        </w:div>
      </w:divsChild>
    </w:div>
    <w:div w:id="1757901306">
      <w:bodyDiv w:val="1"/>
      <w:marLeft w:val="0"/>
      <w:marRight w:val="0"/>
      <w:marTop w:val="0"/>
      <w:marBottom w:val="0"/>
      <w:divBdr>
        <w:top w:val="none" w:sz="0" w:space="0" w:color="auto"/>
        <w:left w:val="none" w:sz="0" w:space="0" w:color="auto"/>
        <w:bottom w:val="none" w:sz="0" w:space="0" w:color="auto"/>
        <w:right w:val="none" w:sz="0" w:space="0" w:color="auto"/>
      </w:divBdr>
    </w:div>
    <w:div w:id="1761368084">
      <w:bodyDiv w:val="1"/>
      <w:marLeft w:val="0"/>
      <w:marRight w:val="0"/>
      <w:marTop w:val="0"/>
      <w:marBottom w:val="0"/>
      <w:divBdr>
        <w:top w:val="none" w:sz="0" w:space="0" w:color="auto"/>
        <w:left w:val="none" w:sz="0" w:space="0" w:color="auto"/>
        <w:bottom w:val="none" w:sz="0" w:space="0" w:color="auto"/>
        <w:right w:val="none" w:sz="0" w:space="0" w:color="auto"/>
      </w:divBdr>
    </w:div>
    <w:div w:id="1769735190">
      <w:bodyDiv w:val="1"/>
      <w:marLeft w:val="0"/>
      <w:marRight w:val="0"/>
      <w:marTop w:val="0"/>
      <w:marBottom w:val="0"/>
      <w:divBdr>
        <w:top w:val="none" w:sz="0" w:space="0" w:color="auto"/>
        <w:left w:val="none" w:sz="0" w:space="0" w:color="auto"/>
        <w:bottom w:val="none" w:sz="0" w:space="0" w:color="auto"/>
        <w:right w:val="none" w:sz="0" w:space="0" w:color="auto"/>
      </w:divBdr>
    </w:div>
    <w:div w:id="1771512645">
      <w:bodyDiv w:val="1"/>
      <w:marLeft w:val="0"/>
      <w:marRight w:val="0"/>
      <w:marTop w:val="0"/>
      <w:marBottom w:val="0"/>
      <w:divBdr>
        <w:top w:val="none" w:sz="0" w:space="0" w:color="auto"/>
        <w:left w:val="none" w:sz="0" w:space="0" w:color="auto"/>
        <w:bottom w:val="none" w:sz="0" w:space="0" w:color="auto"/>
        <w:right w:val="none" w:sz="0" w:space="0" w:color="auto"/>
      </w:divBdr>
    </w:div>
    <w:div w:id="1772819502">
      <w:bodyDiv w:val="1"/>
      <w:marLeft w:val="0"/>
      <w:marRight w:val="0"/>
      <w:marTop w:val="0"/>
      <w:marBottom w:val="0"/>
      <w:divBdr>
        <w:top w:val="none" w:sz="0" w:space="0" w:color="auto"/>
        <w:left w:val="none" w:sz="0" w:space="0" w:color="auto"/>
        <w:bottom w:val="none" w:sz="0" w:space="0" w:color="auto"/>
        <w:right w:val="none" w:sz="0" w:space="0" w:color="auto"/>
      </w:divBdr>
    </w:div>
    <w:div w:id="1780024536">
      <w:bodyDiv w:val="1"/>
      <w:marLeft w:val="0"/>
      <w:marRight w:val="0"/>
      <w:marTop w:val="0"/>
      <w:marBottom w:val="0"/>
      <w:divBdr>
        <w:top w:val="none" w:sz="0" w:space="0" w:color="auto"/>
        <w:left w:val="none" w:sz="0" w:space="0" w:color="auto"/>
        <w:bottom w:val="none" w:sz="0" w:space="0" w:color="auto"/>
        <w:right w:val="none" w:sz="0" w:space="0" w:color="auto"/>
      </w:divBdr>
    </w:div>
    <w:div w:id="1787191984">
      <w:bodyDiv w:val="1"/>
      <w:marLeft w:val="0"/>
      <w:marRight w:val="0"/>
      <w:marTop w:val="0"/>
      <w:marBottom w:val="0"/>
      <w:divBdr>
        <w:top w:val="none" w:sz="0" w:space="0" w:color="auto"/>
        <w:left w:val="none" w:sz="0" w:space="0" w:color="auto"/>
        <w:bottom w:val="none" w:sz="0" w:space="0" w:color="auto"/>
        <w:right w:val="none" w:sz="0" w:space="0" w:color="auto"/>
      </w:divBdr>
    </w:div>
    <w:div w:id="1792363431">
      <w:bodyDiv w:val="1"/>
      <w:marLeft w:val="0"/>
      <w:marRight w:val="0"/>
      <w:marTop w:val="0"/>
      <w:marBottom w:val="0"/>
      <w:divBdr>
        <w:top w:val="none" w:sz="0" w:space="0" w:color="auto"/>
        <w:left w:val="none" w:sz="0" w:space="0" w:color="auto"/>
        <w:bottom w:val="none" w:sz="0" w:space="0" w:color="auto"/>
        <w:right w:val="none" w:sz="0" w:space="0" w:color="auto"/>
      </w:divBdr>
    </w:div>
    <w:div w:id="1797794542">
      <w:bodyDiv w:val="1"/>
      <w:marLeft w:val="0"/>
      <w:marRight w:val="0"/>
      <w:marTop w:val="0"/>
      <w:marBottom w:val="0"/>
      <w:divBdr>
        <w:top w:val="none" w:sz="0" w:space="0" w:color="auto"/>
        <w:left w:val="none" w:sz="0" w:space="0" w:color="auto"/>
        <w:bottom w:val="none" w:sz="0" w:space="0" w:color="auto"/>
        <w:right w:val="none" w:sz="0" w:space="0" w:color="auto"/>
      </w:divBdr>
    </w:div>
    <w:div w:id="1812021736">
      <w:bodyDiv w:val="1"/>
      <w:marLeft w:val="0"/>
      <w:marRight w:val="0"/>
      <w:marTop w:val="0"/>
      <w:marBottom w:val="0"/>
      <w:divBdr>
        <w:top w:val="none" w:sz="0" w:space="0" w:color="auto"/>
        <w:left w:val="none" w:sz="0" w:space="0" w:color="auto"/>
        <w:bottom w:val="none" w:sz="0" w:space="0" w:color="auto"/>
        <w:right w:val="none" w:sz="0" w:space="0" w:color="auto"/>
      </w:divBdr>
    </w:div>
    <w:div w:id="1820882899">
      <w:bodyDiv w:val="1"/>
      <w:marLeft w:val="0"/>
      <w:marRight w:val="0"/>
      <w:marTop w:val="0"/>
      <w:marBottom w:val="0"/>
      <w:divBdr>
        <w:top w:val="none" w:sz="0" w:space="0" w:color="auto"/>
        <w:left w:val="none" w:sz="0" w:space="0" w:color="auto"/>
        <w:bottom w:val="none" w:sz="0" w:space="0" w:color="auto"/>
        <w:right w:val="none" w:sz="0" w:space="0" w:color="auto"/>
      </w:divBdr>
    </w:div>
    <w:div w:id="1828128456">
      <w:bodyDiv w:val="1"/>
      <w:marLeft w:val="0"/>
      <w:marRight w:val="0"/>
      <w:marTop w:val="0"/>
      <w:marBottom w:val="0"/>
      <w:divBdr>
        <w:top w:val="none" w:sz="0" w:space="0" w:color="auto"/>
        <w:left w:val="none" w:sz="0" w:space="0" w:color="auto"/>
        <w:bottom w:val="none" w:sz="0" w:space="0" w:color="auto"/>
        <w:right w:val="none" w:sz="0" w:space="0" w:color="auto"/>
      </w:divBdr>
    </w:div>
    <w:div w:id="1839341765">
      <w:bodyDiv w:val="1"/>
      <w:marLeft w:val="0"/>
      <w:marRight w:val="0"/>
      <w:marTop w:val="0"/>
      <w:marBottom w:val="0"/>
      <w:divBdr>
        <w:top w:val="none" w:sz="0" w:space="0" w:color="auto"/>
        <w:left w:val="none" w:sz="0" w:space="0" w:color="auto"/>
        <w:bottom w:val="none" w:sz="0" w:space="0" w:color="auto"/>
        <w:right w:val="none" w:sz="0" w:space="0" w:color="auto"/>
      </w:divBdr>
    </w:div>
    <w:div w:id="1841921223">
      <w:bodyDiv w:val="1"/>
      <w:marLeft w:val="0"/>
      <w:marRight w:val="0"/>
      <w:marTop w:val="0"/>
      <w:marBottom w:val="0"/>
      <w:divBdr>
        <w:top w:val="none" w:sz="0" w:space="0" w:color="auto"/>
        <w:left w:val="none" w:sz="0" w:space="0" w:color="auto"/>
        <w:bottom w:val="none" w:sz="0" w:space="0" w:color="auto"/>
        <w:right w:val="none" w:sz="0" w:space="0" w:color="auto"/>
      </w:divBdr>
      <w:divsChild>
        <w:div w:id="1047099342">
          <w:marLeft w:val="0"/>
          <w:marRight w:val="0"/>
          <w:marTop w:val="0"/>
          <w:marBottom w:val="0"/>
          <w:divBdr>
            <w:top w:val="none" w:sz="0" w:space="0" w:color="auto"/>
            <w:left w:val="none" w:sz="0" w:space="0" w:color="auto"/>
            <w:bottom w:val="none" w:sz="0" w:space="0" w:color="auto"/>
            <w:right w:val="none" w:sz="0" w:space="0" w:color="auto"/>
          </w:divBdr>
        </w:div>
        <w:div w:id="1124426162">
          <w:marLeft w:val="0"/>
          <w:marRight w:val="0"/>
          <w:marTop w:val="0"/>
          <w:marBottom w:val="0"/>
          <w:divBdr>
            <w:top w:val="none" w:sz="0" w:space="0" w:color="auto"/>
            <w:left w:val="none" w:sz="0" w:space="0" w:color="auto"/>
            <w:bottom w:val="none" w:sz="0" w:space="0" w:color="auto"/>
            <w:right w:val="none" w:sz="0" w:space="0" w:color="auto"/>
          </w:divBdr>
        </w:div>
        <w:div w:id="198130271">
          <w:marLeft w:val="0"/>
          <w:marRight w:val="0"/>
          <w:marTop w:val="0"/>
          <w:marBottom w:val="0"/>
          <w:divBdr>
            <w:top w:val="none" w:sz="0" w:space="0" w:color="auto"/>
            <w:left w:val="none" w:sz="0" w:space="0" w:color="auto"/>
            <w:bottom w:val="none" w:sz="0" w:space="0" w:color="auto"/>
            <w:right w:val="none" w:sz="0" w:space="0" w:color="auto"/>
          </w:divBdr>
        </w:div>
      </w:divsChild>
    </w:div>
    <w:div w:id="1842500749">
      <w:bodyDiv w:val="1"/>
      <w:marLeft w:val="0"/>
      <w:marRight w:val="0"/>
      <w:marTop w:val="0"/>
      <w:marBottom w:val="0"/>
      <w:divBdr>
        <w:top w:val="none" w:sz="0" w:space="0" w:color="auto"/>
        <w:left w:val="none" w:sz="0" w:space="0" w:color="auto"/>
        <w:bottom w:val="none" w:sz="0" w:space="0" w:color="auto"/>
        <w:right w:val="none" w:sz="0" w:space="0" w:color="auto"/>
      </w:divBdr>
    </w:div>
    <w:div w:id="1843232326">
      <w:bodyDiv w:val="1"/>
      <w:marLeft w:val="0"/>
      <w:marRight w:val="0"/>
      <w:marTop w:val="0"/>
      <w:marBottom w:val="0"/>
      <w:divBdr>
        <w:top w:val="none" w:sz="0" w:space="0" w:color="auto"/>
        <w:left w:val="none" w:sz="0" w:space="0" w:color="auto"/>
        <w:bottom w:val="none" w:sz="0" w:space="0" w:color="auto"/>
        <w:right w:val="none" w:sz="0" w:space="0" w:color="auto"/>
      </w:divBdr>
    </w:div>
    <w:div w:id="1844734376">
      <w:bodyDiv w:val="1"/>
      <w:marLeft w:val="0"/>
      <w:marRight w:val="0"/>
      <w:marTop w:val="0"/>
      <w:marBottom w:val="0"/>
      <w:divBdr>
        <w:top w:val="none" w:sz="0" w:space="0" w:color="auto"/>
        <w:left w:val="none" w:sz="0" w:space="0" w:color="auto"/>
        <w:bottom w:val="none" w:sz="0" w:space="0" w:color="auto"/>
        <w:right w:val="none" w:sz="0" w:space="0" w:color="auto"/>
      </w:divBdr>
    </w:div>
    <w:div w:id="1847986155">
      <w:bodyDiv w:val="1"/>
      <w:marLeft w:val="0"/>
      <w:marRight w:val="0"/>
      <w:marTop w:val="0"/>
      <w:marBottom w:val="0"/>
      <w:divBdr>
        <w:top w:val="none" w:sz="0" w:space="0" w:color="auto"/>
        <w:left w:val="none" w:sz="0" w:space="0" w:color="auto"/>
        <w:bottom w:val="none" w:sz="0" w:space="0" w:color="auto"/>
        <w:right w:val="none" w:sz="0" w:space="0" w:color="auto"/>
      </w:divBdr>
    </w:div>
    <w:div w:id="1852262118">
      <w:bodyDiv w:val="1"/>
      <w:marLeft w:val="0"/>
      <w:marRight w:val="0"/>
      <w:marTop w:val="0"/>
      <w:marBottom w:val="0"/>
      <w:divBdr>
        <w:top w:val="none" w:sz="0" w:space="0" w:color="auto"/>
        <w:left w:val="none" w:sz="0" w:space="0" w:color="auto"/>
        <w:bottom w:val="none" w:sz="0" w:space="0" w:color="auto"/>
        <w:right w:val="none" w:sz="0" w:space="0" w:color="auto"/>
      </w:divBdr>
    </w:div>
    <w:div w:id="1864706405">
      <w:bodyDiv w:val="1"/>
      <w:marLeft w:val="0"/>
      <w:marRight w:val="0"/>
      <w:marTop w:val="0"/>
      <w:marBottom w:val="0"/>
      <w:divBdr>
        <w:top w:val="none" w:sz="0" w:space="0" w:color="auto"/>
        <w:left w:val="none" w:sz="0" w:space="0" w:color="auto"/>
        <w:bottom w:val="none" w:sz="0" w:space="0" w:color="auto"/>
        <w:right w:val="none" w:sz="0" w:space="0" w:color="auto"/>
      </w:divBdr>
    </w:div>
    <w:div w:id="1865749393">
      <w:bodyDiv w:val="1"/>
      <w:marLeft w:val="0"/>
      <w:marRight w:val="0"/>
      <w:marTop w:val="0"/>
      <w:marBottom w:val="0"/>
      <w:divBdr>
        <w:top w:val="none" w:sz="0" w:space="0" w:color="auto"/>
        <w:left w:val="none" w:sz="0" w:space="0" w:color="auto"/>
        <w:bottom w:val="none" w:sz="0" w:space="0" w:color="auto"/>
        <w:right w:val="none" w:sz="0" w:space="0" w:color="auto"/>
      </w:divBdr>
    </w:div>
    <w:div w:id="1883519814">
      <w:bodyDiv w:val="1"/>
      <w:marLeft w:val="0"/>
      <w:marRight w:val="0"/>
      <w:marTop w:val="0"/>
      <w:marBottom w:val="0"/>
      <w:divBdr>
        <w:top w:val="none" w:sz="0" w:space="0" w:color="auto"/>
        <w:left w:val="none" w:sz="0" w:space="0" w:color="auto"/>
        <w:bottom w:val="none" w:sz="0" w:space="0" w:color="auto"/>
        <w:right w:val="none" w:sz="0" w:space="0" w:color="auto"/>
      </w:divBdr>
    </w:div>
    <w:div w:id="1885946027">
      <w:bodyDiv w:val="1"/>
      <w:marLeft w:val="0"/>
      <w:marRight w:val="0"/>
      <w:marTop w:val="0"/>
      <w:marBottom w:val="0"/>
      <w:divBdr>
        <w:top w:val="none" w:sz="0" w:space="0" w:color="auto"/>
        <w:left w:val="none" w:sz="0" w:space="0" w:color="auto"/>
        <w:bottom w:val="none" w:sz="0" w:space="0" w:color="auto"/>
        <w:right w:val="none" w:sz="0" w:space="0" w:color="auto"/>
      </w:divBdr>
    </w:div>
    <w:div w:id="1895315713">
      <w:bodyDiv w:val="1"/>
      <w:marLeft w:val="0"/>
      <w:marRight w:val="0"/>
      <w:marTop w:val="0"/>
      <w:marBottom w:val="0"/>
      <w:divBdr>
        <w:top w:val="none" w:sz="0" w:space="0" w:color="auto"/>
        <w:left w:val="none" w:sz="0" w:space="0" w:color="auto"/>
        <w:bottom w:val="none" w:sz="0" w:space="0" w:color="auto"/>
        <w:right w:val="none" w:sz="0" w:space="0" w:color="auto"/>
      </w:divBdr>
    </w:div>
    <w:div w:id="1902936023">
      <w:bodyDiv w:val="1"/>
      <w:marLeft w:val="0"/>
      <w:marRight w:val="0"/>
      <w:marTop w:val="0"/>
      <w:marBottom w:val="0"/>
      <w:divBdr>
        <w:top w:val="none" w:sz="0" w:space="0" w:color="auto"/>
        <w:left w:val="none" w:sz="0" w:space="0" w:color="auto"/>
        <w:bottom w:val="none" w:sz="0" w:space="0" w:color="auto"/>
        <w:right w:val="none" w:sz="0" w:space="0" w:color="auto"/>
      </w:divBdr>
    </w:div>
    <w:div w:id="1935241781">
      <w:bodyDiv w:val="1"/>
      <w:marLeft w:val="0"/>
      <w:marRight w:val="0"/>
      <w:marTop w:val="0"/>
      <w:marBottom w:val="0"/>
      <w:divBdr>
        <w:top w:val="none" w:sz="0" w:space="0" w:color="auto"/>
        <w:left w:val="none" w:sz="0" w:space="0" w:color="auto"/>
        <w:bottom w:val="none" w:sz="0" w:space="0" w:color="auto"/>
        <w:right w:val="none" w:sz="0" w:space="0" w:color="auto"/>
      </w:divBdr>
    </w:div>
    <w:div w:id="1951400181">
      <w:bodyDiv w:val="1"/>
      <w:marLeft w:val="0"/>
      <w:marRight w:val="0"/>
      <w:marTop w:val="0"/>
      <w:marBottom w:val="0"/>
      <w:divBdr>
        <w:top w:val="none" w:sz="0" w:space="0" w:color="auto"/>
        <w:left w:val="none" w:sz="0" w:space="0" w:color="auto"/>
        <w:bottom w:val="none" w:sz="0" w:space="0" w:color="auto"/>
        <w:right w:val="none" w:sz="0" w:space="0" w:color="auto"/>
      </w:divBdr>
    </w:div>
    <w:div w:id="1963263601">
      <w:bodyDiv w:val="1"/>
      <w:marLeft w:val="0"/>
      <w:marRight w:val="0"/>
      <w:marTop w:val="0"/>
      <w:marBottom w:val="0"/>
      <w:divBdr>
        <w:top w:val="none" w:sz="0" w:space="0" w:color="auto"/>
        <w:left w:val="none" w:sz="0" w:space="0" w:color="auto"/>
        <w:bottom w:val="none" w:sz="0" w:space="0" w:color="auto"/>
        <w:right w:val="none" w:sz="0" w:space="0" w:color="auto"/>
      </w:divBdr>
    </w:div>
    <w:div w:id="1968852713">
      <w:bodyDiv w:val="1"/>
      <w:marLeft w:val="0"/>
      <w:marRight w:val="0"/>
      <w:marTop w:val="0"/>
      <w:marBottom w:val="0"/>
      <w:divBdr>
        <w:top w:val="none" w:sz="0" w:space="0" w:color="auto"/>
        <w:left w:val="none" w:sz="0" w:space="0" w:color="auto"/>
        <w:bottom w:val="none" w:sz="0" w:space="0" w:color="auto"/>
        <w:right w:val="none" w:sz="0" w:space="0" w:color="auto"/>
      </w:divBdr>
      <w:divsChild>
        <w:div w:id="1745683784">
          <w:marLeft w:val="480"/>
          <w:marRight w:val="0"/>
          <w:marTop w:val="0"/>
          <w:marBottom w:val="0"/>
          <w:divBdr>
            <w:top w:val="none" w:sz="0" w:space="0" w:color="auto"/>
            <w:left w:val="none" w:sz="0" w:space="0" w:color="auto"/>
            <w:bottom w:val="none" w:sz="0" w:space="0" w:color="auto"/>
            <w:right w:val="none" w:sz="0" w:space="0" w:color="auto"/>
          </w:divBdr>
        </w:div>
        <w:div w:id="1214317340">
          <w:marLeft w:val="480"/>
          <w:marRight w:val="0"/>
          <w:marTop w:val="0"/>
          <w:marBottom w:val="0"/>
          <w:divBdr>
            <w:top w:val="none" w:sz="0" w:space="0" w:color="auto"/>
            <w:left w:val="none" w:sz="0" w:space="0" w:color="auto"/>
            <w:bottom w:val="none" w:sz="0" w:space="0" w:color="auto"/>
            <w:right w:val="none" w:sz="0" w:space="0" w:color="auto"/>
          </w:divBdr>
        </w:div>
        <w:div w:id="952245360">
          <w:marLeft w:val="480"/>
          <w:marRight w:val="0"/>
          <w:marTop w:val="0"/>
          <w:marBottom w:val="0"/>
          <w:divBdr>
            <w:top w:val="none" w:sz="0" w:space="0" w:color="auto"/>
            <w:left w:val="none" w:sz="0" w:space="0" w:color="auto"/>
            <w:bottom w:val="none" w:sz="0" w:space="0" w:color="auto"/>
            <w:right w:val="none" w:sz="0" w:space="0" w:color="auto"/>
          </w:divBdr>
        </w:div>
        <w:div w:id="469320798">
          <w:marLeft w:val="480"/>
          <w:marRight w:val="0"/>
          <w:marTop w:val="0"/>
          <w:marBottom w:val="0"/>
          <w:divBdr>
            <w:top w:val="none" w:sz="0" w:space="0" w:color="auto"/>
            <w:left w:val="none" w:sz="0" w:space="0" w:color="auto"/>
            <w:bottom w:val="none" w:sz="0" w:space="0" w:color="auto"/>
            <w:right w:val="none" w:sz="0" w:space="0" w:color="auto"/>
          </w:divBdr>
        </w:div>
        <w:div w:id="1634477594">
          <w:marLeft w:val="480"/>
          <w:marRight w:val="0"/>
          <w:marTop w:val="0"/>
          <w:marBottom w:val="0"/>
          <w:divBdr>
            <w:top w:val="none" w:sz="0" w:space="0" w:color="auto"/>
            <w:left w:val="none" w:sz="0" w:space="0" w:color="auto"/>
            <w:bottom w:val="none" w:sz="0" w:space="0" w:color="auto"/>
            <w:right w:val="none" w:sz="0" w:space="0" w:color="auto"/>
          </w:divBdr>
        </w:div>
        <w:div w:id="360083844">
          <w:marLeft w:val="480"/>
          <w:marRight w:val="0"/>
          <w:marTop w:val="0"/>
          <w:marBottom w:val="0"/>
          <w:divBdr>
            <w:top w:val="none" w:sz="0" w:space="0" w:color="auto"/>
            <w:left w:val="none" w:sz="0" w:space="0" w:color="auto"/>
            <w:bottom w:val="none" w:sz="0" w:space="0" w:color="auto"/>
            <w:right w:val="none" w:sz="0" w:space="0" w:color="auto"/>
          </w:divBdr>
        </w:div>
        <w:div w:id="1724937554">
          <w:marLeft w:val="480"/>
          <w:marRight w:val="0"/>
          <w:marTop w:val="0"/>
          <w:marBottom w:val="0"/>
          <w:divBdr>
            <w:top w:val="none" w:sz="0" w:space="0" w:color="auto"/>
            <w:left w:val="none" w:sz="0" w:space="0" w:color="auto"/>
            <w:bottom w:val="none" w:sz="0" w:space="0" w:color="auto"/>
            <w:right w:val="none" w:sz="0" w:space="0" w:color="auto"/>
          </w:divBdr>
        </w:div>
        <w:div w:id="1822383644">
          <w:marLeft w:val="480"/>
          <w:marRight w:val="0"/>
          <w:marTop w:val="0"/>
          <w:marBottom w:val="0"/>
          <w:divBdr>
            <w:top w:val="none" w:sz="0" w:space="0" w:color="auto"/>
            <w:left w:val="none" w:sz="0" w:space="0" w:color="auto"/>
            <w:bottom w:val="none" w:sz="0" w:space="0" w:color="auto"/>
            <w:right w:val="none" w:sz="0" w:space="0" w:color="auto"/>
          </w:divBdr>
        </w:div>
        <w:div w:id="1136486954">
          <w:marLeft w:val="480"/>
          <w:marRight w:val="0"/>
          <w:marTop w:val="0"/>
          <w:marBottom w:val="0"/>
          <w:divBdr>
            <w:top w:val="none" w:sz="0" w:space="0" w:color="auto"/>
            <w:left w:val="none" w:sz="0" w:space="0" w:color="auto"/>
            <w:bottom w:val="none" w:sz="0" w:space="0" w:color="auto"/>
            <w:right w:val="none" w:sz="0" w:space="0" w:color="auto"/>
          </w:divBdr>
        </w:div>
        <w:div w:id="2022586168">
          <w:marLeft w:val="480"/>
          <w:marRight w:val="0"/>
          <w:marTop w:val="0"/>
          <w:marBottom w:val="0"/>
          <w:divBdr>
            <w:top w:val="none" w:sz="0" w:space="0" w:color="auto"/>
            <w:left w:val="none" w:sz="0" w:space="0" w:color="auto"/>
            <w:bottom w:val="none" w:sz="0" w:space="0" w:color="auto"/>
            <w:right w:val="none" w:sz="0" w:space="0" w:color="auto"/>
          </w:divBdr>
        </w:div>
        <w:div w:id="1227688546">
          <w:marLeft w:val="480"/>
          <w:marRight w:val="0"/>
          <w:marTop w:val="0"/>
          <w:marBottom w:val="0"/>
          <w:divBdr>
            <w:top w:val="none" w:sz="0" w:space="0" w:color="auto"/>
            <w:left w:val="none" w:sz="0" w:space="0" w:color="auto"/>
            <w:bottom w:val="none" w:sz="0" w:space="0" w:color="auto"/>
            <w:right w:val="none" w:sz="0" w:space="0" w:color="auto"/>
          </w:divBdr>
        </w:div>
        <w:div w:id="1881044512">
          <w:marLeft w:val="480"/>
          <w:marRight w:val="0"/>
          <w:marTop w:val="0"/>
          <w:marBottom w:val="0"/>
          <w:divBdr>
            <w:top w:val="none" w:sz="0" w:space="0" w:color="auto"/>
            <w:left w:val="none" w:sz="0" w:space="0" w:color="auto"/>
            <w:bottom w:val="none" w:sz="0" w:space="0" w:color="auto"/>
            <w:right w:val="none" w:sz="0" w:space="0" w:color="auto"/>
          </w:divBdr>
        </w:div>
        <w:div w:id="1919636865">
          <w:marLeft w:val="480"/>
          <w:marRight w:val="0"/>
          <w:marTop w:val="0"/>
          <w:marBottom w:val="0"/>
          <w:divBdr>
            <w:top w:val="none" w:sz="0" w:space="0" w:color="auto"/>
            <w:left w:val="none" w:sz="0" w:space="0" w:color="auto"/>
            <w:bottom w:val="none" w:sz="0" w:space="0" w:color="auto"/>
            <w:right w:val="none" w:sz="0" w:space="0" w:color="auto"/>
          </w:divBdr>
        </w:div>
        <w:div w:id="1343387870">
          <w:marLeft w:val="480"/>
          <w:marRight w:val="0"/>
          <w:marTop w:val="0"/>
          <w:marBottom w:val="0"/>
          <w:divBdr>
            <w:top w:val="none" w:sz="0" w:space="0" w:color="auto"/>
            <w:left w:val="none" w:sz="0" w:space="0" w:color="auto"/>
            <w:bottom w:val="none" w:sz="0" w:space="0" w:color="auto"/>
            <w:right w:val="none" w:sz="0" w:space="0" w:color="auto"/>
          </w:divBdr>
        </w:div>
        <w:div w:id="1841921476">
          <w:marLeft w:val="480"/>
          <w:marRight w:val="0"/>
          <w:marTop w:val="0"/>
          <w:marBottom w:val="0"/>
          <w:divBdr>
            <w:top w:val="none" w:sz="0" w:space="0" w:color="auto"/>
            <w:left w:val="none" w:sz="0" w:space="0" w:color="auto"/>
            <w:bottom w:val="none" w:sz="0" w:space="0" w:color="auto"/>
            <w:right w:val="none" w:sz="0" w:space="0" w:color="auto"/>
          </w:divBdr>
        </w:div>
        <w:div w:id="1333723882">
          <w:marLeft w:val="480"/>
          <w:marRight w:val="0"/>
          <w:marTop w:val="0"/>
          <w:marBottom w:val="0"/>
          <w:divBdr>
            <w:top w:val="none" w:sz="0" w:space="0" w:color="auto"/>
            <w:left w:val="none" w:sz="0" w:space="0" w:color="auto"/>
            <w:bottom w:val="none" w:sz="0" w:space="0" w:color="auto"/>
            <w:right w:val="none" w:sz="0" w:space="0" w:color="auto"/>
          </w:divBdr>
        </w:div>
        <w:div w:id="443770054">
          <w:marLeft w:val="480"/>
          <w:marRight w:val="0"/>
          <w:marTop w:val="0"/>
          <w:marBottom w:val="0"/>
          <w:divBdr>
            <w:top w:val="none" w:sz="0" w:space="0" w:color="auto"/>
            <w:left w:val="none" w:sz="0" w:space="0" w:color="auto"/>
            <w:bottom w:val="none" w:sz="0" w:space="0" w:color="auto"/>
            <w:right w:val="none" w:sz="0" w:space="0" w:color="auto"/>
          </w:divBdr>
        </w:div>
        <w:div w:id="2015184221">
          <w:marLeft w:val="480"/>
          <w:marRight w:val="0"/>
          <w:marTop w:val="0"/>
          <w:marBottom w:val="0"/>
          <w:divBdr>
            <w:top w:val="none" w:sz="0" w:space="0" w:color="auto"/>
            <w:left w:val="none" w:sz="0" w:space="0" w:color="auto"/>
            <w:bottom w:val="none" w:sz="0" w:space="0" w:color="auto"/>
            <w:right w:val="none" w:sz="0" w:space="0" w:color="auto"/>
          </w:divBdr>
        </w:div>
        <w:div w:id="297758510">
          <w:marLeft w:val="480"/>
          <w:marRight w:val="0"/>
          <w:marTop w:val="0"/>
          <w:marBottom w:val="0"/>
          <w:divBdr>
            <w:top w:val="none" w:sz="0" w:space="0" w:color="auto"/>
            <w:left w:val="none" w:sz="0" w:space="0" w:color="auto"/>
            <w:bottom w:val="none" w:sz="0" w:space="0" w:color="auto"/>
            <w:right w:val="none" w:sz="0" w:space="0" w:color="auto"/>
          </w:divBdr>
        </w:div>
        <w:div w:id="1456753496">
          <w:marLeft w:val="480"/>
          <w:marRight w:val="0"/>
          <w:marTop w:val="0"/>
          <w:marBottom w:val="0"/>
          <w:divBdr>
            <w:top w:val="none" w:sz="0" w:space="0" w:color="auto"/>
            <w:left w:val="none" w:sz="0" w:space="0" w:color="auto"/>
            <w:bottom w:val="none" w:sz="0" w:space="0" w:color="auto"/>
            <w:right w:val="none" w:sz="0" w:space="0" w:color="auto"/>
          </w:divBdr>
        </w:div>
        <w:div w:id="301157611">
          <w:marLeft w:val="480"/>
          <w:marRight w:val="0"/>
          <w:marTop w:val="0"/>
          <w:marBottom w:val="0"/>
          <w:divBdr>
            <w:top w:val="none" w:sz="0" w:space="0" w:color="auto"/>
            <w:left w:val="none" w:sz="0" w:space="0" w:color="auto"/>
            <w:bottom w:val="none" w:sz="0" w:space="0" w:color="auto"/>
            <w:right w:val="none" w:sz="0" w:space="0" w:color="auto"/>
          </w:divBdr>
        </w:div>
        <w:div w:id="943922285">
          <w:marLeft w:val="480"/>
          <w:marRight w:val="0"/>
          <w:marTop w:val="0"/>
          <w:marBottom w:val="0"/>
          <w:divBdr>
            <w:top w:val="none" w:sz="0" w:space="0" w:color="auto"/>
            <w:left w:val="none" w:sz="0" w:space="0" w:color="auto"/>
            <w:bottom w:val="none" w:sz="0" w:space="0" w:color="auto"/>
            <w:right w:val="none" w:sz="0" w:space="0" w:color="auto"/>
          </w:divBdr>
        </w:div>
        <w:div w:id="200560301">
          <w:marLeft w:val="480"/>
          <w:marRight w:val="0"/>
          <w:marTop w:val="0"/>
          <w:marBottom w:val="0"/>
          <w:divBdr>
            <w:top w:val="none" w:sz="0" w:space="0" w:color="auto"/>
            <w:left w:val="none" w:sz="0" w:space="0" w:color="auto"/>
            <w:bottom w:val="none" w:sz="0" w:space="0" w:color="auto"/>
            <w:right w:val="none" w:sz="0" w:space="0" w:color="auto"/>
          </w:divBdr>
        </w:div>
        <w:div w:id="732003037">
          <w:marLeft w:val="480"/>
          <w:marRight w:val="0"/>
          <w:marTop w:val="0"/>
          <w:marBottom w:val="0"/>
          <w:divBdr>
            <w:top w:val="none" w:sz="0" w:space="0" w:color="auto"/>
            <w:left w:val="none" w:sz="0" w:space="0" w:color="auto"/>
            <w:bottom w:val="none" w:sz="0" w:space="0" w:color="auto"/>
            <w:right w:val="none" w:sz="0" w:space="0" w:color="auto"/>
          </w:divBdr>
        </w:div>
        <w:div w:id="1897353178">
          <w:marLeft w:val="480"/>
          <w:marRight w:val="0"/>
          <w:marTop w:val="0"/>
          <w:marBottom w:val="0"/>
          <w:divBdr>
            <w:top w:val="none" w:sz="0" w:space="0" w:color="auto"/>
            <w:left w:val="none" w:sz="0" w:space="0" w:color="auto"/>
            <w:bottom w:val="none" w:sz="0" w:space="0" w:color="auto"/>
            <w:right w:val="none" w:sz="0" w:space="0" w:color="auto"/>
          </w:divBdr>
        </w:div>
        <w:div w:id="307322263">
          <w:marLeft w:val="480"/>
          <w:marRight w:val="0"/>
          <w:marTop w:val="0"/>
          <w:marBottom w:val="0"/>
          <w:divBdr>
            <w:top w:val="none" w:sz="0" w:space="0" w:color="auto"/>
            <w:left w:val="none" w:sz="0" w:space="0" w:color="auto"/>
            <w:bottom w:val="none" w:sz="0" w:space="0" w:color="auto"/>
            <w:right w:val="none" w:sz="0" w:space="0" w:color="auto"/>
          </w:divBdr>
        </w:div>
        <w:div w:id="418866053">
          <w:marLeft w:val="480"/>
          <w:marRight w:val="0"/>
          <w:marTop w:val="0"/>
          <w:marBottom w:val="0"/>
          <w:divBdr>
            <w:top w:val="none" w:sz="0" w:space="0" w:color="auto"/>
            <w:left w:val="none" w:sz="0" w:space="0" w:color="auto"/>
            <w:bottom w:val="none" w:sz="0" w:space="0" w:color="auto"/>
            <w:right w:val="none" w:sz="0" w:space="0" w:color="auto"/>
          </w:divBdr>
        </w:div>
        <w:div w:id="1858035942">
          <w:marLeft w:val="480"/>
          <w:marRight w:val="0"/>
          <w:marTop w:val="0"/>
          <w:marBottom w:val="0"/>
          <w:divBdr>
            <w:top w:val="none" w:sz="0" w:space="0" w:color="auto"/>
            <w:left w:val="none" w:sz="0" w:space="0" w:color="auto"/>
            <w:bottom w:val="none" w:sz="0" w:space="0" w:color="auto"/>
            <w:right w:val="none" w:sz="0" w:space="0" w:color="auto"/>
          </w:divBdr>
        </w:div>
        <w:div w:id="1083139910">
          <w:marLeft w:val="480"/>
          <w:marRight w:val="0"/>
          <w:marTop w:val="0"/>
          <w:marBottom w:val="0"/>
          <w:divBdr>
            <w:top w:val="none" w:sz="0" w:space="0" w:color="auto"/>
            <w:left w:val="none" w:sz="0" w:space="0" w:color="auto"/>
            <w:bottom w:val="none" w:sz="0" w:space="0" w:color="auto"/>
            <w:right w:val="none" w:sz="0" w:space="0" w:color="auto"/>
          </w:divBdr>
        </w:div>
        <w:div w:id="321156257">
          <w:marLeft w:val="480"/>
          <w:marRight w:val="0"/>
          <w:marTop w:val="0"/>
          <w:marBottom w:val="0"/>
          <w:divBdr>
            <w:top w:val="none" w:sz="0" w:space="0" w:color="auto"/>
            <w:left w:val="none" w:sz="0" w:space="0" w:color="auto"/>
            <w:bottom w:val="none" w:sz="0" w:space="0" w:color="auto"/>
            <w:right w:val="none" w:sz="0" w:space="0" w:color="auto"/>
          </w:divBdr>
        </w:div>
        <w:div w:id="885797205">
          <w:marLeft w:val="480"/>
          <w:marRight w:val="0"/>
          <w:marTop w:val="0"/>
          <w:marBottom w:val="0"/>
          <w:divBdr>
            <w:top w:val="none" w:sz="0" w:space="0" w:color="auto"/>
            <w:left w:val="none" w:sz="0" w:space="0" w:color="auto"/>
            <w:bottom w:val="none" w:sz="0" w:space="0" w:color="auto"/>
            <w:right w:val="none" w:sz="0" w:space="0" w:color="auto"/>
          </w:divBdr>
        </w:div>
        <w:div w:id="1765497215">
          <w:marLeft w:val="480"/>
          <w:marRight w:val="0"/>
          <w:marTop w:val="0"/>
          <w:marBottom w:val="0"/>
          <w:divBdr>
            <w:top w:val="none" w:sz="0" w:space="0" w:color="auto"/>
            <w:left w:val="none" w:sz="0" w:space="0" w:color="auto"/>
            <w:bottom w:val="none" w:sz="0" w:space="0" w:color="auto"/>
            <w:right w:val="none" w:sz="0" w:space="0" w:color="auto"/>
          </w:divBdr>
        </w:div>
        <w:div w:id="1600869612">
          <w:marLeft w:val="480"/>
          <w:marRight w:val="0"/>
          <w:marTop w:val="0"/>
          <w:marBottom w:val="0"/>
          <w:divBdr>
            <w:top w:val="none" w:sz="0" w:space="0" w:color="auto"/>
            <w:left w:val="none" w:sz="0" w:space="0" w:color="auto"/>
            <w:bottom w:val="none" w:sz="0" w:space="0" w:color="auto"/>
            <w:right w:val="none" w:sz="0" w:space="0" w:color="auto"/>
          </w:divBdr>
        </w:div>
        <w:div w:id="1162114708">
          <w:marLeft w:val="480"/>
          <w:marRight w:val="0"/>
          <w:marTop w:val="0"/>
          <w:marBottom w:val="0"/>
          <w:divBdr>
            <w:top w:val="none" w:sz="0" w:space="0" w:color="auto"/>
            <w:left w:val="none" w:sz="0" w:space="0" w:color="auto"/>
            <w:bottom w:val="none" w:sz="0" w:space="0" w:color="auto"/>
            <w:right w:val="none" w:sz="0" w:space="0" w:color="auto"/>
          </w:divBdr>
        </w:div>
        <w:div w:id="1238397352">
          <w:marLeft w:val="480"/>
          <w:marRight w:val="0"/>
          <w:marTop w:val="0"/>
          <w:marBottom w:val="0"/>
          <w:divBdr>
            <w:top w:val="none" w:sz="0" w:space="0" w:color="auto"/>
            <w:left w:val="none" w:sz="0" w:space="0" w:color="auto"/>
            <w:bottom w:val="none" w:sz="0" w:space="0" w:color="auto"/>
            <w:right w:val="none" w:sz="0" w:space="0" w:color="auto"/>
          </w:divBdr>
        </w:div>
        <w:div w:id="1850677406">
          <w:marLeft w:val="480"/>
          <w:marRight w:val="0"/>
          <w:marTop w:val="0"/>
          <w:marBottom w:val="0"/>
          <w:divBdr>
            <w:top w:val="none" w:sz="0" w:space="0" w:color="auto"/>
            <w:left w:val="none" w:sz="0" w:space="0" w:color="auto"/>
            <w:bottom w:val="none" w:sz="0" w:space="0" w:color="auto"/>
            <w:right w:val="none" w:sz="0" w:space="0" w:color="auto"/>
          </w:divBdr>
        </w:div>
        <w:div w:id="564798856">
          <w:marLeft w:val="480"/>
          <w:marRight w:val="0"/>
          <w:marTop w:val="0"/>
          <w:marBottom w:val="0"/>
          <w:divBdr>
            <w:top w:val="none" w:sz="0" w:space="0" w:color="auto"/>
            <w:left w:val="none" w:sz="0" w:space="0" w:color="auto"/>
            <w:bottom w:val="none" w:sz="0" w:space="0" w:color="auto"/>
            <w:right w:val="none" w:sz="0" w:space="0" w:color="auto"/>
          </w:divBdr>
        </w:div>
        <w:div w:id="153382166">
          <w:marLeft w:val="480"/>
          <w:marRight w:val="0"/>
          <w:marTop w:val="0"/>
          <w:marBottom w:val="0"/>
          <w:divBdr>
            <w:top w:val="none" w:sz="0" w:space="0" w:color="auto"/>
            <w:left w:val="none" w:sz="0" w:space="0" w:color="auto"/>
            <w:bottom w:val="none" w:sz="0" w:space="0" w:color="auto"/>
            <w:right w:val="none" w:sz="0" w:space="0" w:color="auto"/>
          </w:divBdr>
        </w:div>
        <w:div w:id="53552090">
          <w:marLeft w:val="480"/>
          <w:marRight w:val="0"/>
          <w:marTop w:val="0"/>
          <w:marBottom w:val="0"/>
          <w:divBdr>
            <w:top w:val="none" w:sz="0" w:space="0" w:color="auto"/>
            <w:left w:val="none" w:sz="0" w:space="0" w:color="auto"/>
            <w:bottom w:val="none" w:sz="0" w:space="0" w:color="auto"/>
            <w:right w:val="none" w:sz="0" w:space="0" w:color="auto"/>
          </w:divBdr>
        </w:div>
        <w:div w:id="1262641592">
          <w:marLeft w:val="480"/>
          <w:marRight w:val="0"/>
          <w:marTop w:val="0"/>
          <w:marBottom w:val="0"/>
          <w:divBdr>
            <w:top w:val="none" w:sz="0" w:space="0" w:color="auto"/>
            <w:left w:val="none" w:sz="0" w:space="0" w:color="auto"/>
            <w:bottom w:val="none" w:sz="0" w:space="0" w:color="auto"/>
            <w:right w:val="none" w:sz="0" w:space="0" w:color="auto"/>
          </w:divBdr>
        </w:div>
        <w:div w:id="122698691">
          <w:marLeft w:val="480"/>
          <w:marRight w:val="0"/>
          <w:marTop w:val="0"/>
          <w:marBottom w:val="0"/>
          <w:divBdr>
            <w:top w:val="none" w:sz="0" w:space="0" w:color="auto"/>
            <w:left w:val="none" w:sz="0" w:space="0" w:color="auto"/>
            <w:bottom w:val="none" w:sz="0" w:space="0" w:color="auto"/>
            <w:right w:val="none" w:sz="0" w:space="0" w:color="auto"/>
          </w:divBdr>
        </w:div>
        <w:div w:id="1914465514">
          <w:marLeft w:val="480"/>
          <w:marRight w:val="0"/>
          <w:marTop w:val="0"/>
          <w:marBottom w:val="0"/>
          <w:divBdr>
            <w:top w:val="none" w:sz="0" w:space="0" w:color="auto"/>
            <w:left w:val="none" w:sz="0" w:space="0" w:color="auto"/>
            <w:bottom w:val="none" w:sz="0" w:space="0" w:color="auto"/>
            <w:right w:val="none" w:sz="0" w:space="0" w:color="auto"/>
          </w:divBdr>
        </w:div>
        <w:div w:id="97721440">
          <w:marLeft w:val="480"/>
          <w:marRight w:val="0"/>
          <w:marTop w:val="0"/>
          <w:marBottom w:val="0"/>
          <w:divBdr>
            <w:top w:val="none" w:sz="0" w:space="0" w:color="auto"/>
            <w:left w:val="none" w:sz="0" w:space="0" w:color="auto"/>
            <w:bottom w:val="none" w:sz="0" w:space="0" w:color="auto"/>
            <w:right w:val="none" w:sz="0" w:space="0" w:color="auto"/>
          </w:divBdr>
        </w:div>
        <w:div w:id="570429046">
          <w:marLeft w:val="480"/>
          <w:marRight w:val="0"/>
          <w:marTop w:val="0"/>
          <w:marBottom w:val="0"/>
          <w:divBdr>
            <w:top w:val="none" w:sz="0" w:space="0" w:color="auto"/>
            <w:left w:val="none" w:sz="0" w:space="0" w:color="auto"/>
            <w:bottom w:val="none" w:sz="0" w:space="0" w:color="auto"/>
            <w:right w:val="none" w:sz="0" w:space="0" w:color="auto"/>
          </w:divBdr>
        </w:div>
        <w:div w:id="1125154327">
          <w:marLeft w:val="480"/>
          <w:marRight w:val="0"/>
          <w:marTop w:val="0"/>
          <w:marBottom w:val="0"/>
          <w:divBdr>
            <w:top w:val="none" w:sz="0" w:space="0" w:color="auto"/>
            <w:left w:val="none" w:sz="0" w:space="0" w:color="auto"/>
            <w:bottom w:val="none" w:sz="0" w:space="0" w:color="auto"/>
            <w:right w:val="none" w:sz="0" w:space="0" w:color="auto"/>
          </w:divBdr>
        </w:div>
        <w:div w:id="190993770">
          <w:marLeft w:val="480"/>
          <w:marRight w:val="0"/>
          <w:marTop w:val="0"/>
          <w:marBottom w:val="0"/>
          <w:divBdr>
            <w:top w:val="none" w:sz="0" w:space="0" w:color="auto"/>
            <w:left w:val="none" w:sz="0" w:space="0" w:color="auto"/>
            <w:bottom w:val="none" w:sz="0" w:space="0" w:color="auto"/>
            <w:right w:val="none" w:sz="0" w:space="0" w:color="auto"/>
          </w:divBdr>
        </w:div>
        <w:div w:id="924456114">
          <w:marLeft w:val="480"/>
          <w:marRight w:val="0"/>
          <w:marTop w:val="0"/>
          <w:marBottom w:val="0"/>
          <w:divBdr>
            <w:top w:val="none" w:sz="0" w:space="0" w:color="auto"/>
            <w:left w:val="none" w:sz="0" w:space="0" w:color="auto"/>
            <w:bottom w:val="none" w:sz="0" w:space="0" w:color="auto"/>
            <w:right w:val="none" w:sz="0" w:space="0" w:color="auto"/>
          </w:divBdr>
        </w:div>
        <w:div w:id="2107731752">
          <w:marLeft w:val="480"/>
          <w:marRight w:val="0"/>
          <w:marTop w:val="0"/>
          <w:marBottom w:val="0"/>
          <w:divBdr>
            <w:top w:val="none" w:sz="0" w:space="0" w:color="auto"/>
            <w:left w:val="none" w:sz="0" w:space="0" w:color="auto"/>
            <w:bottom w:val="none" w:sz="0" w:space="0" w:color="auto"/>
            <w:right w:val="none" w:sz="0" w:space="0" w:color="auto"/>
          </w:divBdr>
        </w:div>
        <w:div w:id="534271448">
          <w:marLeft w:val="480"/>
          <w:marRight w:val="0"/>
          <w:marTop w:val="0"/>
          <w:marBottom w:val="0"/>
          <w:divBdr>
            <w:top w:val="none" w:sz="0" w:space="0" w:color="auto"/>
            <w:left w:val="none" w:sz="0" w:space="0" w:color="auto"/>
            <w:bottom w:val="none" w:sz="0" w:space="0" w:color="auto"/>
            <w:right w:val="none" w:sz="0" w:space="0" w:color="auto"/>
          </w:divBdr>
        </w:div>
        <w:div w:id="1854491378">
          <w:marLeft w:val="480"/>
          <w:marRight w:val="0"/>
          <w:marTop w:val="0"/>
          <w:marBottom w:val="0"/>
          <w:divBdr>
            <w:top w:val="none" w:sz="0" w:space="0" w:color="auto"/>
            <w:left w:val="none" w:sz="0" w:space="0" w:color="auto"/>
            <w:bottom w:val="none" w:sz="0" w:space="0" w:color="auto"/>
            <w:right w:val="none" w:sz="0" w:space="0" w:color="auto"/>
          </w:divBdr>
        </w:div>
        <w:div w:id="2063093148">
          <w:marLeft w:val="480"/>
          <w:marRight w:val="0"/>
          <w:marTop w:val="0"/>
          <w:marBottom w:val="0"/>
          <w:divBdr>
            <w:top w:val="none" w:sz="0" w:space="0" w:color="auto"/>
            <w:left w:val="none" w:sz="0" w:space="0" w:color="auto"/>
            <w:bottom w:val="none" w:sz="0" w:space="0" w:color="auto"/>
            <w:right w:val="none" w:sz="0" w:space="0" w:color="auto"/>
          </w:divBdr>
        </w:div>
        <w:div w:id="539518014">
          <w:marLeft w:val="480"/>
          <w:marRight w:val="0"/>
          <w:marTop w:val="0"/>
          <w:marBottom w:val="0"/>
          <w:divBdr>
            <w:top w:val="none" w:sz="0" w:space="0" w:color="auto"/>
            <w:left w:val="none" w:sz="0" w:space="0" w:color="auto"/>
            <w:bottom w:val="none" w:sz="0" w:space="0" w:color="auto"/>
            <w:right w:val="none" w:sz="0" w:space="0" w:color="auto"/>
          </w:divBdr>
        </w:div>
        <w:div w:id="2033265472">
          <w:marLeft w:val="480"/>
          <w:marRight w:val="0"/>
          <w:marTop w:val="0"/>
          <w:marBottom w:val="0"/>
          <w:divBdr>
            <w:top w:val="none" w:sz="0" w:space="0" w:color="auto"/>
            <w:left w:val="none" w:sz="0" w:space="0" w:color="auto"/>
            <w:bottom w:val="none" w:sz="0" w:space="0" w:color="auto"/>
            <w:right w:val="none" w:sz="0" w:space="0" w:color="auto"/>
          </w:divBdr>
        </w:div>
        <w:div w:id="912935998">
          <w:marLeft w:val="480"/>
          <w:marRight w:val="0"/>
          <w:marTop w:val="0"/>
          <w:marBottom w:val="0"/>
          <w:divBdr>
            <w:top w:val="none" w:sz="0" w:space="0" w:color="auto"/>
            <w:left w:val="none" w:sz="0" w:space="0" w:color="auto"/>
            <w:bottom w:val="none" w:sz="0" w:space="0" w:color="auto"/>
            <w:right w:val="none" w:sz="0" w:space="0" w:color="auto"/>
          </w:divBdr>
        </w:div>
        <w:div w:id="822083897">
          <w:marLeft w:val="480"/>
          <w:marRight w:val="0"/>
          <w:marTop w:val="0"/>
          <w:marBottom w:val="0"/>
          <w:divBdr>
            <w:top w:val="none" w:sz="0" w:space="0" w:color="auto"/>
            <w:left w:val="none" w:sz="0" w:space="0" w:color="auto"/>
            <w:bottom w:val="none" w:sz="0" w:space="0" w:color="auto"/>
            <w:right w:val="none" w:sz="0" w:space="0" w:color="auto"/>
          </w:divBdr>
        </w:div>
        <w:div w:id="180357984">
          <w:marLeft w:val="480"/>
          <w:marRight w:val="0"/>
          <w:marTop w:val="0"/>
          <w:marBottom w:val="0"/>
          <w:divBdr>
            <w:top w:val="none" w:sz="0" w:space="0" w:color="auto"/>
            <w:left w:val="none" w:sz="0" w:space="0" w:color="auto"/>
            <w:bottom w:val="none" w:sz="0" w:space="0" w:color="auto"/>
            <w:right w:val="none" w:sz="0" w:space="0" w:color="auto"/>
          </w:divBdr>
        </w:div>
        <w:div w:id="2002418670">
          <w:marLeft w:val="480"/>
          <w:marRight w:val="0"/>
          <w:marTop w:val="0"/>
          <w:marBottom w:val="0"/>
          <w:divBdr>
            <w:top w:val="none" w:sz="0" w:space="0" w:color="auto"/>
            <w:left w:val="none" w:sz="0" w:space="0" w:color="auto"/>
            <w:bottom w:val="none" w:sz="0" w:space="0" w:color="auto"/>
            <w:right w:val="none" w:sz="0" w:space="0" w:color="auto"/>
          </w:divBdr>
        </w:div>
      </w:divsChild>
    </w:div>
    <w:div w:id="1979140467">
      <w:bodyDiv w:val="1"/>
      <w:marLeft w:val="0"/>
      <w:marRight w:val="0"/>
      <w:marTop w:val="0"/>
      <w:marBottom w:val="0"/>
      <w:divBdr>
        <w:top w:val="none" w:sz="0" w:space="0" w:color="auto"/>
        <w:left w:val="none" w:sz="0" w:space="0" w:color="auto"/>
        <w:bottom w:val="none" w:sz="0" w:space="0" w:color="auto"/>
        <w:right w:val="none" w:sz="0" w:space="0" w:color="auto"/>
      </w:divBdr>
    </w:div>
    <w:div w:id="1987313922">
      <w:bodyDiv w:val="1"/>
      <w:marLeft w:val="0"/>
      <w:marRight w:val="0"/>
      <w:marTop w:val="0"/>
      <w:marBottom w:val="0"/>
      <w:divBdr>
        <w:top w:val="none" w:sz="0" w:space="0" w:color="auto"/>
        <w:left w:val="none" w:sz="0" w:space="0" w:color="auto"/>
        <w:bottom w:val="none" w:sz="0" w:space="0" w:color="auto"/>
        <w:right w:val="none" w:sz="0" w:space="0" w:color="auto"/>
      </w:divBdr>
      <w:divsChild>
        <w:div w:id="1494563158">
          <w:marLeft w:val="480"/>
          <w:marRight w:val="0"/>
          <w:marTop w:val="0"/>
          <w:marBottom w:val="0"/>
          <w:divBdr>
            <w:top w:val="none" w:sz="0" w:space="0" w:color="auto"/>
            <w:left w:val="none" w:sz="0" w:space="0" w:color="auto"/>
            <w:bottom w:val="none" w:sz="0" w:space="0" w:color="auto"/>
            <w:right w:val="none" w:sz="0" w:space="0" w:color="auto"/>
          </w:divBdr>
        </w:div>
        <w:div w:id="1435662445">
          <w:marLeft w:val="480"/>
          <w:marRight w:val="0"/>
          <w:marTop w:val="0"/>
          <w:marBottom w:val="0"/>
          <w:divBdr>
            <w:top w:val="none" w:sz="0" w:space="0" w:color="auto"/>
            <w:left w:val="none" w:sz="0" w:space="0" w:color="auto"/>
            <w:bottom w:val="none" w:sz="0" w:space="0" w:color="auto"/>
            <w:right w:val="none" w:sz="0" w:space="0" w:color="auto"/>
          </w:divBdr>
        </w:div>
        <w:div w:id="795678618">
          <w:marLeft w:val="480"/>
          <w:marRight w:val="0"/>
          <w:marTop w:val="0"/>
          <w:marBottom w:val="0"/>
          <w:divBdr>
            <w:top w:val="none" w:sz="0" w:space="0" w:color="auto"/>
            <w:left w:val="none" w:sz="0" w:space="0" w:color="auto"/>
            <w:bottom w:val="none" w:sz="0" w:space="0" w:color="auto"/>
            <w:right w:val="none" w:sz="0" w:space="0" w:color="auto"/>
          </w:divBdr>
        </w:div>
        <w:div w:id="916286374">
          <w:marLeft w:val="480"/>
          <w:marRight w:val="0"/>
          <w:marTop w:val="0"/>
          <w:marBottom w:val="0"/>
          <w:divBdr>
            <w:top w:val="none" w:sz="0" w:space="0" w:color="auto"/>
            <w:left w:val="none" w:sz="0" w:space="0" w:color="auto"/>
            <w:bottom w:val="none" w:sz="0" w:space="0" w:color="auto"/>
            <w:right w:val="none" w:sz="0" w:space="0" w:color="auto"/>
          </w:divBdr>
        </w:div>
        <w:div w:id="673730695">
          <w:marLeft w:val="480"/>
          <w:marRight w:val="0"/>
          <w:marTop w:val="0"/>
          <w:marBottom w:val="0"/>
          <w:divBdr>
            <w:top w:val="none" w:sz="0" w:space="0" w:color="auto"/>
            <w:left w:val="none" w:sz="0" w:space="0" w:color="auto"/>
            <w:bottom w:val="none" w:sz="0" w:space="0" w:color="auto"/>
            <w:right w:val="none" w:sz="0" w:space="0" w:color="auto"/>
          </w:divBdr>
        </w:div>
        <w:div w:id="1952785732">
          <w:marLeft w:val="480"/>
          <w:marRight w:val="0"/>
          <w:marTop w:val="0"/>
          <w:marBottom w:val="0"/>
          <w:divBdr>
            <w:top w:val="none" w:sz="0" w:space="0" w:color="auto"/>
            <w:left w:val="none" w:sz="0" w:space="0" w:color="auto"/>
            <w:bottom w:val="none" w:sz="0" w:space="0" w:color="auto"/>
            <w:right w:val="none" w:sz="0" w:space="0" w:color="auto"/>
          </w:divBdr>
        </w:div>
        <w:div w:id="879902124">
          <w:marLeft w:val="480"/>
          <w:marRight w:val="0"/>
          <w:marTop w:val="0"/>
          <w:marBottom w:val="0"/>
          <w:divBdr>
            <w:top w:val="none" w:sz="0" w:space="0" w:color="auto"/>
            <w:left w:val="none" w:sz="0" w:space="0" w:color="auto"/>
            <w:bottom w:val="none" w:sz="0" w:space="0" w:color="auto"/>
            <w:right w:val="none" w:sz="0" w:space="0" w:color="auto"/>
          </w:divBdr>
        </w:div>
        <w:div w:id="1940287416">
          <w:marLeft w:val="480"/>
          <w:marRight w:val="0"/>
          <w:marTop w:val="0"/>
          <w:marBottom w:val="0"/>
          <w:divBdr>
            <w:top w:val="none" w:sz="0" w:space="0" w:color="auto"/>
            <w:left w:val="none" w:sz="0" w:space="0" w:color="auto"/>
            <w:bottom w:val="none" w:sz="0" w:space="0" w:color="auto"/>
            <w:right w:val="none" w:sz="0" w:space="0" w:color="auto"/>
          </w:divBdr>
        </w:div>
        <w:div w:id="315497574">
          <w:marLeft w:val="480"/>
          <w:marRight w:val="0"/>
          <w:marTop w:val="0"/>
          <w:marBottom w:val="0"/>
          <w:divBdr>
            <w:top w:val="none" w:sz="0" w:space="0" w:color="auto"/>
            <w:left w:val="none" w:sz="0" w:space="0" w:color="auto"/>
            <w:bottom w:val="none" w:sz="0" w:space="0" w:color="auto"/>
            <w:right w:val="none" w:sz="0" w:space="0" w:color="auto"/>
          </w:divBdr>
        </w:div>
        <w:div w:id="126243191">
          <w:marLeft w:val="480"/>
          <w:marRight w:val="0"/>
          <w:marTop w:val="0"/>
          <w:marBottom w:val="0"/>
          <w:divBdr>
            <w:top w:val="none" w:sz="0" w:space="0" w:color="auto"/>
            <w:left w:val="none" w:sz="0" w:space="0" w:color="auto"/>
            <w:bottom w:val="none" w:sz="0" w:space="0" w:color="auto"/>
            <w:right w:val="none" w:sz="0" w:space="0" w:color="auto"/>
          </w:divBdr>
        </w:div>
        <w:div w:id="1843087692">
          <w:marLeft w:val="480"/>
          <w:marRight w:val="0"/>
          <w:marTop w:val="0"/>
          <w:marBottom w:val="0"/>
          <w:divBdr>
            <w:top w:val="none" w:sz="0" w:space="0" w:color="auto"/>
            <w:left w:val="none" w:sz="0" w:space="0" w:color="auto"/>
            <w:bottom w:val="none" w:sz="0" w:space="0" w:color="auto"/>
            <w:right w:val="none" w:sz="0" w:space="0" w:color="auto"/>
          </w:divBdr>
        </w:div>
        <w:div w:id="1621648203">
          <w:marLeft w:val="480"/>
          <w:marRight w:val="0"/>
          <w:marTop w:val="0"/>
          <w:marBottom w:val="0"/>
          <w:divBdr>
            <w:top w:val="none" w:sz="0" w:space="0" w:color="auto"/>
            <w:left w:val="none" w:sz="0" w:space="0" w:color="auto"/>
            <w:bottom w:val="none" w:sz="0" w:space="0" w:color="auto"/>
            <w:right w:val="none" w:sz="0" w:space="0" w:color="auto"/>
          </w:divBdr>
        </w:div>
        <w:div w:id="883903461">
          <w:marLeft w:val="480"/>
          <w:marRight w:val="0"/>
          <w:marTop w:val="0"/>
          <w:marBottom w:val="0"/>
          <w:divBdr>
            <w:top w:val="none" w:sz="0" w:space="0" w:color="auto"/>
            <w:left w:val="none" w:sz="0" w:space="0" w:color="auto"/>
            <w:bottom w:val="none" w:sz="0" w:space="0" w:color="auto"/>
            <w:right w:val="none" w:sz="0" w:space="0" w:color="auto"/>
          </w:divBdr>
        </w:div>
        <w:div w:id="1226183955">
          <w:marLeft w:val="480"/>
          <w:marRight w:val="0"/>
          <w:marTop w:val="0"/>
          <w:marBottom w:val="0"/>
          <w:divBdr>
            <w:top w:val="none" w:sz="0" w:space="0" w:color="auto"/>
            <w:left w:val="none" w:sz="0" w:space="0" w:color="auto"/>
            <w:bottom w:val="none" w:sz="0" w:space="0" w:color="auto"/>
            <w:right w:val="none" w:sz="0" w:space="0" w:color="auto"/>
          </w:divBdr>
        </w:div>
        <w:div w:id="1309896192">
          <w:marLeft w:val="480"/>
          <w:marRight w:val="0"/>
          <w:marTop w:val="0"/>
          <w:marBottom w:val="0"/>
          <w:divBdr>
            <w:top w:val="none" w:sz="0" w:space="0" w:color="auto"/>
            <w:left w:val="none" w:sz="0" w:space="0" w:color="auto"/>
            <w:bottom w:val="none" w:sz="0" w:space="0" w:color="auto"/>
            <w:right w:val="none" w:sz="0" w:space="0" w:color="auto"/>
          </w:divBdr>
        </w:div>
        <w:div w:id="2050451523">
          <w:marLeft w:val="480"/>
          <w:marRight w:val="0"/>
          <w:marTop w:val="0"/>
          <w:marBottom w:val="0"/>
          <w:divBdr>
            <w:top w:val="none" w:sz="0" w:space="0" w:color="auto"/>
            <w:left w:val="none" w:sz="0" w:space="0" w:color="auto"/>
            <w:bottom w:val="none" w:sz="0" w:space="0" w:color="auto"/>
            <w:right w:val="none" w:sz="0" w:space="0" w:color="auto"/>
          </w:divBdr>
        </w:div>
        <w:div w:id="419645778">
          <w:marLeft w:val="480"/>
          <w:marRight w:val="0"/>
          <w:marTop w:val="0"/>
          <w:marBottom w:val="0"/>
          <w:divBdr>
            <w:top w:val="none" w:sz="0" w:space="0" w:color="auto"/>
            <w:left w:val="none" w:sz="0" w:space="0" w:color="auto"/>
            <w:bottom w:val="none" w:sz="0" w:space="0" w:color="auto"/>
            <w:right w:val="none" w:sz="0" w:space="0" w:color="auto"/>
          </w:divBdr>
        </w:div>
        <w:div w:id="113136503">
          <w:marLeft w:val="480"/>
          <w:marRight w:val="0"/>
          <w:marTop w:val="0"/>
          <w:marBottom w:val="0"/>
          <w:divBdr>
            <w:top w:val="none" w:sz="0" w:space="0" w:color="auto"/>
            <w:left w:val="none" w:sz="0" w:space="0" w:color="auto"/>
            <w:bottom w:val="none" w:sz="0" w:space="0" w:color="auto"/>
            <w:right w:val="none" w:sz="0" w:space="0" w:color="auto"/>
          </w:divBdr>
        </w:div>
        <w:div w:id="1697734642">
          <w:marLeft w:val="480"/>
          <w:marRight w:val="0"/>
          <w:marTop w:val="0"/>
          <w:marBottom w:val="0"/>
          <w:divBdr>
            <w:top w:val="none" w:sz="0" w:space="0" w:color="auto"/>
            <w:left w:val="none" w:sz="0" w:space="0" w:color="auto"/>
            <w:bottom w:val="none" w:sz="0" w:space="0" w:color="auto"/>
            <w:right w:val="none" w:sz="0" w:space="0" w:color="auto"/>
          </w:divBdr>
        </w:div>
        <w:div w:id="1021012904">
          <w:marLeft w:val="480"/>
          <w:marRight w:val="0"/>
          <w:marTop w:val="0"/>
          <w:marBottom w:val="0"/>
          <w:divBdr>
            <w:top w:val="none" w:sz="0" w:space="0" w:color="auto"/>
            <w:left w:val="none" w:sz="0" w:space="0" w:color="auto"/>
            <w:bottom w:val="none" w:sz="0" w:space="0" w:color="auto"/>
            <w:right w:val="none" w:sz="0" w:space="0" w:color="auto"/>
          </w:divBdr>
        </w:div>
        <w:div w:id="75825939">
          <w:marLeft w:val="480"/>
          <w:marRight w:val="0"/>
          <w:marTop w:val="0"/>
          <w:marBottom w:val="0"/>
          <w:divBdr>
            <w:top w:val="none" w:sz="0" w:space="0" w:color="auto"/>
            <w:left w:val="none" w:sz="0" w:space="0" w:color="auto"/>
            <w:bottom w:val="none" w:sz="0" w:space="0" w:color="auto"/>
            <w:right w:val="none" w:sz="0" w:space="0" w:color="auto"/>
          </w:divBdr>
        </w:div>
        <w:div w:id="214393487">
          <w:marLeft w:val="480"/>
          <w:marRight w:val="0"/>
          <w:marTop w:val="0"/>
          <w:marBottom w:val="0"/>
          <w:divBdr>
            <w:top w:val="none" w:sz="0" w:space="0" w:color="auto"/>
            <w:left w:val="none" w:sz="0" w:space="0" w:color="auto"/>
            <w:bottom w:val="none" w:sz="0" w:space="0" w:color="auto"/>
            <w:right w:val="none" w:sz="0" w:space="0" w:color="auto"/>
          </w:divBdr>
        </w:div>
        <w:div w:id="1381633463">
          <w:marLeft w:val="480"/>
          <w:marRight w:val="0"/>
          <w:marTop w:val="0"/>
          <w:marBottom w:val="0"/>
          <w:divBdr>
            <w:top w:val="none" w:sz="0" w:space="0" w:color="auto"/>
            <w:left w:val="none" w:sz="0" w:space="0" w:color="auto"/>
            <w:bottom w:val="none" w:sz="0" w:space="0" w:color="auto"/>
            <w:right w:val="none" w:sz="0" w:space="0" w:color="auto"/>
          </w:divBdr>
        </w:div>
        <w:div w:id="1531911415">
          <w:marLeft w:val="480"/>
          <w:marRight w:val="0"/>
          <w:marTop w:val="0"/>
          <w:marBottom w:val="0"/>
          <w:divBdr>
            <w:top w:val="none" w:sz="0" w:space="0" w:color="auto"/>
            <w:left w:val="none" w:sz="0" w:space="0" w:color="auto"/>
            <w:bottom w:val="none" w:sz="0" w:space="0" w:color="auto"/>
            <w:right w:val="none" w:sz="0" w:space="0" w:color="auto"/>
          </w:divBdr>
        </w:div>
        <w:div w:id="1485581240">
          <w:marLeft w:val="480"/>
          <w:marRight w:val="0"/>
          <w:marTop w:val="0"/>
          <w:marBottom w:val="0"/>
          <w:divBdr>
            <w:top w:val="none" w:sz="0" w:space="0" w:color="auto"/>
            <w:left w:val="none" w:sz="0" w:space="0" w:color="auto"/>
            <w:bottom w:val="none" w:sz="0" w:space="0" w:color="auto"/>
            <w:right w:val="none" w:sz="0" w:space="0" w:color="auto"/>
          </w:divBdr>
        </w:div>
        <w:div w:id="480541955">
          <w:marLeft w:val="480"/>
          <w:marRight w:val="0"/>
          <w:marTop w:val="0"/>
          <w:marBottom w:val="0"/>
          <w:divBdr>
            <w:top w:val="none" w:sz="0" w:space="0" w:color="auto"/>
            <w:left w:val="none" w:sz="0" w:space="0" w:color="auto"/>
            <w:bottom w:val="none" w:sz="0" w:space="0" w:color="auto"/>
            <w:right w:val="none" w:sz="0" w:space="0" w:color="auto"/>
          </w:divBdr>
        </w:div>
        <w:div w:id="214590732">
          <w:marLeft w:val="480"/>
          <w:marRight w:val="0"/>
          <w:marTop w:val="0"/>
          <w:marBottom w:val="0"/>
          <w:divBdr>
            <w:top w:val="none" w:sz="0" w:space="0" w:color="auto"/>
            <w:left w:val="none" w:sz="0" w:space="0" w:color="auto"/>
            <w:bottom w:val="none" w:sz="0" w:space="0" w:color="auto"/>
            <w:right w:val="none" w:sz="0" w:space="0" w:color="auto"/>
          </w:divBdr>
        </w:div>
        <w:div w:id="335570806">
          <w:marLeft w:val="480"/>
          <w:marRight w:val="0"/>
          <w:marTop w:val="0"/>
          <w:marBottom w:val="0"/>
          <w:divBdr>
            <w:top w:val="none" w:sz="0" w:space="0" w:color="auto"/>
            <w:left w:val="none" w:sz="0" w:space="0" w:color="auto"/>
            <w:bottom w:val="none" w:sz="0" w:space="0" w:color="auto"/>
            <w:right w:val="none" w:sz="0" w:space="0" w:color="auto"/>
          </w:divBdr>
        </w:div>
        <w:div w:id="1213082843">
          <w:marLeft w:val="480"/>
          <w:marRight w:val="0"/>
          <w:marTop w:val="0"/>
          <w:marBottom w:val="0"/>
          <w:divBdr>
            <w:top w:val="none" w:sz="0" w:space="0" w:color="auto"/>
            <w:left w:val="none" w:sz="0" w:space="0" w:color="auto"/>
            <w:bottom w:val="none" w:sz="0" w:space="0" w:color="auto"/>
            <w:right w:val="none" w:sz="0" w:space="0" w:color="auto"/>
          </w:divBdr>
        </w:div>
        <w:div w:id="548565460">
          <w:marLeft w:val="480"/>
          <w:marRight w:val="0"/>
          <w:marTop w:val="0"/>
          <w:marBottom w:val="0"/>
          <w:divBdr>
            <w:top w:val="none" w:sz="0" w:space="0" w:color="auto"/>
            <w:left w:val="none" w:sz="0" w:space="0" w:color="auto"/>
            <w:bottom w:val="none" w:sz="0" w:space="0" w:color="auto"/>
            <w:right w:val="none" w:sz="0" w:space="0" w:color="auto"/>
          </w:divBdr>
        </w:div>
        <w:div w:id="1469324255">
          <w:marLeft w:val="480"/>
          <w:marRight w:val="0"/>
          <w:marTop w:val="0"/>
          <w:marBottom w:val="0"/>
          <w:divBdr>
            <w:top w:val="none" w:sz="0" w:space="0" w:color="auto"/>
            <w:left w:val="none" w:sz="0" w:space="0" w:color="auto"/>
            <w:bottom w:val="none" w:sz="0" w:space="0" w:color="auto"/>
            <w:right w:val="none" w:sz="0" w:space="0" w:color="auto"/>
          </w:divBdr>
        </w:div>
        <w:div w:id="639115077">
          <w:marLeft w:val="480"/>
          <w:marRight w:val="0"/>
          <w:marTop w:val="0"/>
          <w:marBottom w:val="0"/>
          <w:divBdr>
            <w:top w:val="none" w:sz="0" w:space="0" w:color="auto"/>
            <w:left w:val="none" w:sz="0" w:space="0" w:color="auto"/>
            <w:bottom w:val="none" w:sz="0" w:space="0" w:color="auto"/>
            <w:right w:val="none" w:sz="0" w:space="0" w:color="auto"/>
          </w:divBdr>
        </w:div>
        <w:div w:id="897280318">
          <w:marLeft w:val="480"/>
          <w:marRight w:val="0"/>
          <w:marTop w:val="0"/>
          <w:marBottom w:val="0"/>
          <w:divBdr>
            <w:top w:val="none" w:sz="0" w:space="0" w:color="auto"/>
            <w:left w:val="none" w:sz="0" w:space="0" w:color="auto"/>
            <w:bottom w:val="none" w:sz="0" w:space="0" w:color="auto"/>
            <w:right w:val="none" w:sz="0" w:space="0" w:color="auto"/>
          </w:divBdr>
        </w:div>
        <w:div w:id="281234380">
          <w:marLeft w:val="480"/>
          <w:marRight w:val="0"/>
          <w:marTop w:val="0"/>
          <w:marBottom w:val="0"/>
          <w:divBdr>
            <w:top w:val="none" w:sz="0" w:space="0" w:color="auto"/>
            <w:left w:val="none" w:sz="0" w:space="0" w:color="auto"/>
            <w:bottom w:val="none" w:sz="0" w:space="0" w:color="auto"/>
            <w:right w:val="none" w:sz="0" w:space="0" w:color="auto"/>
          </w:divBdr>
        </w:div>
        <w:div w:id="1923563814">
          <w:marLeft w:val="480"/>
          <w:marRight w:val="0"/>
          <w:marTop w:val="0"/>
          <w:marBottom w:val="0"/>
          <w:divBdr>
            <w:top w:val="none" w:sz="0" w:space="0" w:color="auto"/>
            <w:left w:val="none" w:sz="0" w:space="0" w:color="auto"/>
            <w:bottom w:val="none" w:sz="0" w:space="0" w:color="auto"/>
            <w:right w:val="none" w:sz="0" w:space="0" w:color="auto"/>
          </w:divBdr>
        </w:div>
        <w:div w:id="1358509661">
          <w:marLeft w:val="480"/>
          <w:marRight w:val="0"/>
          <w:marTop w:val="0"/>
          <w:marBottom w:val="0"/>
          <w:divBdr>
            <w:top w:val="none" w:sz="0" w:space="0" w:color="auto"/>
            <w:left w:val="none" w:sz="0" w:space="0" w:color="auto"/>
            <w:bottom w:val="none" w:sz="0" w:space="0" w:color="auto"/>
            <w:right w:val="none" w:sz="0" w:space="0" w:color="auto"/>
          </w:divBdr>
        </w:div>
        <w:div w:id="790854860">
          <w:marLeft w:val="480"/>
          <w:marRight w:val="0"/>
          <w:marTop w:val="0"/>
          <w:marBottom w:val="0"/>
          <w:divBdr>
            <w:top w:val="none" w:sz="0" w:space="0" w:color="auto"/>
            <w:left w:val="none" w:sz="0" w:space="0" w:color="auto"/>
            <w:bottom w:val="none" w:sz="0" w:space="0" w:color="auto"/>
            <w:right w:val="none" w:sz="0" w:space="0" w:color="auto"/>
          </w:divBdr>
        </w:div>
        <w:div w:id="580256649">
          <w:marLeft w:val="480"/>
          <w:marRight w:val="0"/>
          <w:marTop w:val="0"/>
          <w:marBottom w:val="0"/>
          <w:divBdr>
            <w:top w:val="none" w:sz="0" w:space="0" w:color="auto"/>
            <w:left w:val="none" w:sz="0" w:space="0" w:color="auto"/>
            <w:bottom w:val="none" w:sz="0" w:space="0" w:color="auto"/>
            <w:right w:val="none" w:sz="0" w:space="0" w:color="auto"/>
          </w:divBdr>
        </w:div>
        <w:div w:id="1432048568">
          <w:marLeft w:val="480"/>
          <w:marRight w:val="0"/>
          <w:marTop w:val="0"/>
          <w:marBottom w:val="0"/>
          <w:divBdr>
            <w:top w:val="none" w:sz="0" w:space="0" w:color="auto"/>
            <w:left w:val="none" w:sz="0" w:space="0" w:color="auto"/>
            <w:bottom w:val="none" w:sz="0" w:space="0" w:color="auto"/>
            <w:right w:val="none" w:sz="0" w:space="0" w:color="auto"/>
          </w:divBdr>
        </w:div>
        <w:div w:id="2006350009">
          <w:marLeft w:val="480"/>
          <w:marRight w:val="0"/>
          <w:marTop w:val="0"/>
          <w:marBottom w:val="0"/>
          <w:divBdr>
            <w:top w:val="none" w:sz="0" w:space="0" w:color="auto"/>
            <w:left w:val="none" w:sz="0" w:space="0" w:color="auto"/>
            <w:bottom w:val="none" w:sz="0" w:space="0" w:color="auto"/>
            <w:right w:val="none" w:sz="0" w:space="0" w:color="auto"/>
          </w:divBdr>
        </w:div>
        <w:div w:id="1870332197">
          <w:marLeft w:val="480"/>
          <w:marRight w:val="0"/>
          <w:marTop w:val="0"/>
          <w:marBottom w:val="0"/>
          <w:divBdr>
            <w:top w:val="none" w:sz="0" w:space="0" w:color="auto"/>
            <w:left w:val="none" w:sz="0" w:space="0" w:color="auto"/>
            <w:bottom w:val="none" w:sz="0" w:space="0" w:color="auto"/>
            <w:right w:val="none" w:sz="0" w:space="0" w:color="auto"/>
          </w:divBdr>
        </w:div>
        <w:div w:id="1449471158">
          <w:marLeft w:val="480"/>
          <w:marRight w:val="0"/>
          <w:marTop w:val="0"/>
          <w:marBottom w:val="0"/>
          <w:divBdr>
            <w:top w:val="none" w:sz="0" w:space="0" w:color="auto"/>
            <w:left w:val="none" w:sz="0" w:space="0" w:color="auto"/>
            <w:bottom w:val="none" w:sz="0" w:space="0" w:color="auto"/>
            <w:right w:val="none" w:sz="0" w:space="0" w:color="auto"/>
          </w:divBdr>
        </w:div>
        <w:div w:id="1030109250">
          <w:marLeft w:val="480"/>
          <w:marRight w:val="0"/>
          <w:marTop w:val="0"/>
          <w:marBottom w:val="0"/>
          <w:divBdr>
            <w:top w:val="none" w:sz="0" w:space="0" w:color="auto"/>
            <w:left w:val="none" w:sz="0" w:space="0" w:color="auto"/>
            <w:bottom w:val="none" w:sz="0" w:space="0" w:color="auto"/>
            <w:right w:val="none" w:sz="0" w:space="0" w:color="auto"/>
          </w:divBdr>
        </w:div>
        <w:div w:id="1508015669">
          <w:marLeft w:val="480"/>
          <w:marRight w:val="0"/>
          <w:marTop w:val="0"/>
          <w:marBottom w:val="0"/>
          <w:divBdr>
            <w:top w:val="none" w:sz="0" w:space="0" w:color="auto"/>
            <w:left w:val="none" w:sz="0" w:space="0" w:color="auto"/>
            <w:bottom w:val="none" w:sz="0" w:space="0" w:color="auto"/>
            <w:right w:val="none" w:sz="0" w:space="0" w:color="auto"/>
          </w:divBdr>
        </w:div>
        <w:div w:id="945694125">
          <w:marLeft w:val="480"/>
          <w:marRight w:val="0"/>
          <w:marTop w:val="0"/>
          <w:marBottom w:val="0"/>
          <w:divBdr>
            <w:top w:val="none" w:sz="0" w:space="0" w:color="auto"/>
            <w:left w:val="none" w:sz="0" w:space="0" w:color="auto"/>
            <w:bottom w:val="none" w:sz="0" w:space="0" w:color="auto"/>
            <w:right w:val="none" w:sz="0" w:space="0" w:color="auto"/>
          </w:divBdr>
        </w:div>
        <w:div w:id="869605917">
          <w:marLeft w:val="480"/>
          <w:marRight w:val="0"/>
          <w:marTop w:val="0"/>
          <w:marBottom w:val="0"/>
          <w:divBdr>
            <w:top w:val="none" w:sz="0" w:space="0" w:color="auto"/>
            <w:left w:val="none" w:sz="0" w:space="0" w:color="auto"/>
            <w:bottom w:val="none" w:sz="0" w:space="0" w:color="auto"/>
            <w:right w:val="none" w:sz="0" w:space="0" w:color="auto"/>
          </w:divBdr>
        </w:div>
        <w:div w:id="1935432518">
          <w:marLeft w:val="480"/>
          <w:marRight w:val="0"/>
          <w:marTop w:val="0"/>
          <w:marBottom w:val="0"/>
          <w:divBdr>
            <w:top w:val="none" w:sz="0" w:space="0" w:color="auto"/>
            <w:left w:val="none" w:sz="0" w:space="0" w:color="auto"/>
            <w:bottom w:val="none" w:sz="0" w:space="0" w:color="auto"/>
            <w:right w:val="none" w:sz="0" w:space="0" w:color="auto"/>
          </w:divBdr>
        </w:div>
        <w:div w:id="536428437">
          <w:marLeft w:val="480"/>
          <w:marRight w:val="0"/>
          <w:marTop w:val="0"/>
          <w:marBottom w:val="0"/>
          <w:divBdr>
            <w:top w:val="none" w:sz="0" w:space="0" w:color="auto"/>
            <w:left w:val="none" w:sz="0" w:space="0" w:color="auto"/>
            <w:bottom w:val="none" w:sz="0" w:space="0" w:color="auto"/>
            <w:right w:val="none" w:sz="0" w:space="0" w:color="auto"/>
          </w:divBdr>
        </w:div>
        <w:div w:id="1166088997">
          <w:marLeft w:val="480"/>
          <w:marRight w:val="0"/>
          <w:marTop w:val="0"/>
          <w:marBottom w:val="0"/>
          <w:divBdr>
            <w:top w:val="none" w:sz="0" w:space="0" w:color="auto"/>
            <w:left w:val="none" w:sz="0" w:space="0" w:color="auto"/>
            <w:bottom w:val="none" w:sz="0" w:space="0" w:color="auto"/>
            <w:right w:val="none" w:sz="0" w:space="0" w:color="auto"/>
          </w:divBdr>
        </w:div>
        <w:div w:id="1053040772">
          <w:marLeft w:val="480"/>
          <w:marRight w:val="0"/>
          <w:marTop w:val="0"/>
          <w:marBottom w:val="0"/>
          <w:divBdr>
            <w:top w:val="none" w:sz="0" w:space="0" w:color="auto"/>
            <w:left w:val="none" w:sz="0" w:space="0" w:color="auto"/>
            <w:bottom w:val="none" w:sz="0" w:space="0" w:color="auto"/>
            <w:right w:val="none" w:sz="0" w:space="0" w:color="auto"/>
          </w:divBdr>
        </w:div>
        <w:div w:id="385028785">
          <w:marLeft w:val="480"/>
          <w:marRight w:val="0"/>
          <w:marTop w:val="0"/>
          <w:marBottom w:val="0"/>
          <w:divBdr>
            <w:top w:val="none" w:sz="0" w:space="0" w:color="auto"/>
            <w:left w:val="none" w:sz="0" w:space="0" w:color="auto"/>
            <w:bottom w:val="none" w:sz="0" w:space="0" w:color="auto"/>
            <w:right w:val="none" w:sz="0" w:space="0" w:color="auto"/>
          </w:divBdr>
        </w:div>
        <w:div w:id="1113092808">
          <w:marLeft w:val="480"/>
          <w:marRight w:val="0"/>
          <w:marTop w:val="0"/>
          <w:marBottom w:val="0"/>
          <w:divBdr>
            <w:top w:val="none" w:sz="0" w:space="0" w:color="auto"/>
            <w:left w:val="none" w:sz="0" w:space="0" w:color="auto"/>
            <w:bottom w:val="none" w:sz="0" w:space="0" w:color="auto"/>
            <w:right w:val="none" w:sz="0" w:space="0" w:color="auto"/>
          </w:divBdr>
        </w:div>
        <w:div w:id="1310089554">
          <w:marLeft w:val="480"/>
          <w:marRight w:val="0"/>
          <w:marTop w:val="0"/>
          <w:marBottom w:val="0"/>
          <w:divBdr>
            <w:top w:val="none" w:sz="0" w:space="0" w:color="auto"/>
            <w:left w:val="none" w:sz="0" w:space="0" w:color="auto"/>
            <w:bottom w:val="none" w:sz="0" w:space="0" w:color="auto"/>
            <w:right w:val="none" w:sz="0" w:space="0" w:color="auto"/>
          </w:divBdr>
        </w:div>
        <w:div w:id="1473594719">
          <w:marLeft w:val="480"/>
          <w:marRight w:val="0"/>
          <w:marTop w:val="0"/>
          <w:marBottom w:val="0"/>
          <w:divBdr>
            <w:top w:val="none" w:sz="0" w:space="0" w:color="auto"/>
            <w:left w:val="none" w:sz="0" w:space="0" w:color="auto"/>
            <w:bottom w:val="none" w:sz="0" w:space="0" w:color="auto"/>
            <w:right w:val="none" w:sz="0" w:space="0" w:color="auto"/>
          </w:divBdr>
        </w:div>
        <w:div w:id="1211303180">
          <w:marLeft w:val="480"/>
          <w:marRight w:val="0"/>
          <w:marTop w:val="0"/>
          <w:marBottom w:val="0"/>
          <w:divBdr>
            <w:top w:val="none" w:sz="0" w:space="0" w:color="auto"/>
            <w:left w:val="none" w:sz="0" w:space="0" w:color="auto"/>
            <w:bottom w:val="none" w:sz="0" w:space="0" w:color="auto"/>
            <w:right w:val="none" w:sz="0" w:space="0" w:color="auto"/>
          </w:divBdr>
        </w:div>
        <w:div w:id="1306468307">
          <w:marLeft w:val="480"/>
          <w:marRight w:val="0"/>
          <w:marTop w:val="0"/>
          <w:marBottom w:val="0"/>
          <w:divBdr>
            <w:top w:val="none" w:sz="0" w:space="0" w:color="auto"/>
            <w:left w:val="none" w:sz="0" w:space="0" w:color="auto"/>
            <w:bottom w:val="none" w:sz="0" w:space="0" w:color="auto"/>
            <w:right w:val="none" w:sz="0" w:space="0" w:color="auto"/>
          </w:divBdr>
        </w:div>
        <w:div w:id="563879124">
          <w:marLeft w:val="480"/>
          <w:marRight w:val="0"/>
          <w:marTop w:val="0"/>
          <w:marBottom w:val="0"/>
          <w:divBdr>
            <w:top w:val="none" w:sz="0" w:space="0" w:color="auto"/>
            <w:left w:val="none" w:sz="0" w:space="0" w:color="auto"/>
            <w:bottom w:val="none" w:sz="0" w:space="0" w:color="auto"/>
            <w:right w:val="none" w:sz="0" w:space="0" w:color="auto"/>
          </w:divBdr>
        </w:div>
      </w:divsChild>
    </w:div>
    <w:div w:id="1989282995">
      <w:bodyDiv w:val="1"/>
      <w:marLeft w:val="0"/>
      <w:marRight w:val="0"/>
      <w:marTop w:val="0"/>
      <w:marBottom w:val="0"/>
      <w:divBdr>
        <w:top w:val="none" w:sz="0" w:space="0" w:color="auto"/>
        <w:left w:val="none" w:sz="0" w:space="0" w:color="auto"/>
        <w:bottom w:val="none" w:sz="0" w:space="0" w:color="auto"/>
        <w:right w:val="none" w:sz="0" w:space="0" w:color="auto"/>
      </w:divBdr>
    </w:div>
    <w:div w:id="1992975699">
      <w:bodyDiv w:val="1"/>
      <w:marLeft w:val="0"/>
      <w:marRight w:val="0"/>
      <w:marTop w:val="0"/>
      <w:marBottom w:val="0"/>
      <w:divBdr>
        <w:top w:val="none" w:sz="0" w:space="0" w:color="auto"/>
        <w:left w:val="none" w:sz="0" w:space="0" w:color="auto"/>
        <w:bottom w:val="none" w:sz="0" w:space="0" w:color="auto"/>
        <w:right w:val="none" w:sz="0" w:space="0" w:color="auto"/>
      </w:divBdr>
    </w:div>
    <w:div w:id="1992979083">
      <w:bodyDiv w:val="1"/>
      <w:marLeft w:val="0"/>
      <w:marRight w:val="0"/>
      <w:marTop w:val="0"/>
      <w:marBottom w:val="0"/>
      <w:divBdr>
        <w:top w:val="none" w:sz="0" w:space="0" w:color="auto"/>
        <w:left w:val="none" w:sz="0" w:space="0" w:color="auto"/>
        <w:bottom w:val="none" w:sz="0" w:space="0" w:color="auto"/>
        <w:right w:val="none" w:sz="0" w:space="0" w:color="auto"/>
      </w:divBdr>
      <w:divsChild>
        <w:div w:id="728043373">
          <w:marLeft w:val="0"/>
          <w:marRight w:val="0"/>
          <w:marTop w:val="0"/>
          <w:marBottom w:val="0"/>
          <w:divBdr>
            <w:top w:val="none" w:sz="0" w:space="0" w:color="auto"/>
            <w:left w:val="none" w:sz="0" w:space="0" w:color="auto"/>
            <w:bottom w:val="none" w:sz="0" w:space="0" w:color="auto"/>
            <w:right w:val="none" w:sz="0" w:space="0" w:color="auto"/>
          </w:divBdr>
        </w:div>
        <w:div w:id="1643537998">
          <w:marLeft w:val="0"/>
          <w:marRight w:val="0"/>
          <w:marTop w:val="0"/>
          <w:marBottom w:val="0"/>
          <w:divBdr>
            <w:top w:val="none" w:sz="0" w:space="0" w:color="auto"/>
            <w:left w:val="none" w:sz="0" w:space="0" w:color="auto"/>
            <w:bottom w:val="none" w:sz="0" w:space="0" w:color="auto"/>
            <w:right w:val="none" w:sz="0" w:space="0" w:color="auto"/>
          </w:divBdr>
        </w:div>
        <w:div w:id="1849321289">
          <w:marLeft w:val="0"/>
          <w:marRight w:val="0"/>
          <w:marTop w:val="0"/>
          <w:marBottom w:val="0"/>
          <w:divBdr>
            <w:top w:val="none" w:sz="0" w:space="0" w:color="auto"/>
            <w:left w:val="none" w:sz="0" w:space="0" w:color="auto"/>
            <w:bottom w:val="none" w:sz="0" w:space="0" w:color="auto"/>
            <w:right w:val="none" w:sz="0" w:space="0" w:color="auto"/>
          </w:divBdr>
        </w:div>
      </w:divsChild>
    </w:div>
    <w:div w:id="2023849382">
      <w:bodyDiv w:val="1"/>
      <w:marLeft w:val="0"/>
      <w:marRight w:val="0"/>
      <w:marTop w:val="0"/>
      <w:marBottom w:val="0"/>
      <w:divBdr>
        <w:top w:val="none" w:sz="0" w:space="0" w:color="auto"/>
        <w:left w:val="none" w:sz="0" w:space="0" w:color="auto"/>
        <w:bottom w:val="none" w:sz="0" w:space="0" w:color="auto"/>
        <w:right w:val="none" w:sz="0" w:space="0" w:color="auto"/>
      </w:divBdr>
    </w:div>
    <w:div w:id="2052461835">
      <w:bodyDiv w:val="1"/>
      <w:marLeft w:val="0"/>
      <w:marRight w:val="0"/>
      <w:marTop w:val="0"/>
      <w:marBottom w:val="0"/>
      <w:divBdr>
        <w:top w:val="none" w:sz="0" w:space="0" w:color="auto"/>
        <w:left w:val="none" w:sz="0" w:space="0" w:color="auto"/>
        <w:bottom w:val="none" w:sz="0" w:space="0" w:color="auto"/>
        <w:right w:val="none" w:sz="0" w:space="0" w:color="auto"/>
      </w:divBdr>
    </w:div>
    <w:div w:id="2052537626">
      <w:bodyDiv w:val="1"/>
      <w:marLeft w:val="0"/>
      <w:marRight w:val="0"/>
      <w:marTop w:val="0"/>
      <w:marBottom w:val="0"/>
      <w:divBdr>
        <w:top w:val="none" w:sz="0" w:space="0" w:color="auto"/>
        <w:left w:val="none" w:sz="0" w:space="0" w:color="auto"/>
        <w:bottom w:val="none" w:sz="0" w:space="0" w:color="auto"/>
        <w:right w:val="none" w:sz="0" w:space="0" w:color="auto"/>
      </w:divBdr>
    </w:div>
    <w:div w:id="2056197195">
      <w:bodyDiv w:val="1"/>
      <w:marLeft w:val="0"/>
      <w:marRight w:val="0"/>
      <w:marTop w:val="0"/>
      <w:marBottom w:val="0"/>
      <w:divBdr>
        <w:top w:val="none" w:sz="0" w:space="0" w:color="auto"/>
        <w:left w:val="none" w:sz="0" w:space="0" w:color="auto"/>
        <w:bottom w:val="none" w:sz="0" w:space="0" w:color="auto"/>
        <w:right w:val="none" w:sz="0" w:space="0" w:color="auto"/>
      </w:divBdr>
    </w:div>
    <w:div w:id="2056199360">
      <w:bodyDiv w:val="1"/>
      <w:marLeft w:val="0"/>
      <w:marRight w:val="0"/>
      <w:marTop w:val="0"/>
      <w:marBottom w:val="0"/>
      <w:divBdr>
        <w:top w:val="none" w:sz="0" w:space="0" w:color="auto"/>
        <w:left w:val="none" w:sz="0" w:space="0" w:color="auto"/>
        <w:bottom w:val="none" w:sz="0" w:space="0" w:color="auto"/>
        <w:right w:val="none" w:sz="0" w:space="0" w:color="auto"/>
      </w:divBdr>
    </w:div>
    <w:div w:id="2070641845">
      <w:bodyDiv w:val="1"/>
      <w:marLeft w:val="0"/>
      <w:marRight w:val="0"/>
      <w:marTop w:val="0"/>
      <w:marBottom w:val="0"/>
      <w:divBdr>
        <w:top w:val="none" w:sz="0" w:space="0" w:color="auto"/>
        <w:left w:val="none" w:sz="0" w:space="0" w:color="auto"/>
        <w:bottom w:val="none" w:sz="0" w:space="0" w:color="auto"/>
        <w:right w:val="none" w:sz="0" w:space="0" w:color="auto"/>
      </w:divBdr>
    </w:div>
    <w:div w:id="2086682556">
      <w:bodyDiv w:val="1"/>
      <w:marLeft w:val="0"/>
      <w:marRight w:val="0"/>
      <w:marTop w:val="0"/>
      <w:marBottom w:val="0"/>
      <w:divBdr>
        <w:top w:val="none" w:sz="0" w:space="0" w:color="auto"/>
        <w:left w:val="none" w:sz="0" w:space="0" w:color="auto"/>
        <w:bottom w:val="none" w:sz="0" w:space="0" w:color="auto"/>
        <w:right w:val="none" w:sz="0" w:space="0" w:color="auto"/>
      </w:divBdr>
    </w:div>
    <w:div w:id="2092651732">
      <w:bodyDiv w:val="1"/>
      <w:marLeft w:val="0"/>
      <w:marRight w:val="0"/>
      <w:marTop w:val="0"/>
      <w:marBottom w:val="0"/>
      <w:divBdr>
        <w:top w:val="none" w:sz="0" w:space="0" w:color="auto"/>
        <w:left w:val="none" w:sz="0" w:space="0" w:color="auto"/>
        <w:bottom w:val="none" w:sz="0" w:space="0" w:color="auto"/>
        <w:right w:val="none" w:sz="0" w:space="0" w:color="auto"/>
      </w:divBdr>
      <w:divsChild>
        <w:div w:id="1200359268">
          <w:marLeft w:val="480"/>
          <w:marRight w:val="0"/>
          <w:marTop w:val="0"/>
          <w:marBottom w:val="0"/>
          <w:divBdr>
            <w:top w:val="none" w:sz="0" w:space="0" w:color="auto"/>
            <w:left w:val="none" w:sz="0" w:space="0" w:color="auto"/>
            <w:bottom w:val="none" w:sz="0" w:space="0" w:color="auto"/>
            <w:right w:val="none" w:sz="0" w:space="0" w:color="auto"/>
          </w:divBdr>
        </w:div>
        <w:div w:id="1257864589">
          <w:marLeft w:val="480"/>
          <w:marRight w:val="0"/>
          <w:marTop w:val="0"/>
          <w:marBottom w:val="0"/>
          <w:divBdr>
            <w:top w:val="none" w:sz="0" w:space="0" w:color="auto"/>
            <w:left w:val="none" w:sz="0" w:space="0" w:color="auto"/>
            <w:bottom w:val="none" w:sz="0" w:space="0" w:color="auto"/>
            <w:right w:val="none" w:sz="0" w:space="0" w:color="auto"/>
          </w:divBdr>
        </w:div>
        <w:div w:id="1404716952">
          <w:marLeft w:val="480"/>
          <w:marRight w:val="0"/>
          <w:marTop w:val="0"/>
          <w:marBottom w:val="0"/>
          <w:divBdr>
            <w:top w:val="none" w:sz="0" w:space="0" w:color="auto"/>
            <w:left w:val="none" w:sz="0" w:space="0" w:color="auto"/>
            <w:bottom w:val="none" w:sz="0" w:space="0" w:color="auto"/>
            <w:right w:val="none" w:sz="0" w:space="0" w:color="auto"/>
          </w:divBdr>
        </w:div>
        <w:div w:id="421612513">
          <w:marLeft w:val="480"/>
          <w:marRight w:val="0"/>
          <w:marTop w:val="0"/>
          <w:marBottom w:val="0"/>
          <w:divBdr>
            <w:top w:val="none" w:sz="0" w:space="0" w:color="auto"/>
            <w:left w:val="none" w:sz="0" w:space="0" w:color="auto"/>
            <w:bottom w:val="none" w:sz="0" w:space="0" w:color="auto"/>
            <w:right w:val="none" w:sz="0" w:space="0" w:color="auto"/>
          </w:divBdr>
        </w:div>
        <w:div w:id="2047173932">
          <w:marLeft w:val="480"/>
          <w:marRight w:val="0"/>
          <w:marTop w:val="0"/>
          <w:marBottom w:val="0"/>
          <w:divBdr>
            <w:top w:val="none" w:sz="0" w:space="0" w:color="auto"/>
            <w:left w:val="none" w:sz="0" w:space="0" w:color="auto"/>
            <w:bottom w:val="none" w:sz="0" w:space="0" w:color="auto"/>
            <w:right w:val="none" w:sz="0" w:space="0" w:color="auto"/>
          </w:divBdr>
        </w:div>
        <w:div w:id="922374368">
          <w:marLeft w:val="480"/>
          <w:marRight w:val="0"/>
          <w:marTop w:val="0"/>
          <w:marBottom w:val="0"/>
          <w:divBdr>
            <w:top w:val="none" w:sz="0" w:space="0" w:color="auto"/>
            <w:left w:val="none" w:sz="0" w:space="0" w:color="auto"/>
            <w:bottom w:val="none" w:sz="0" w:space="0" w:color="auto"/>
            <w:right w:val="none" w:sz="0" w:space="0" w:color="auto"/>
          </w:divBdr>
        </w:div>
        <w:div w:id="2126579563">
          <w:marLeft w:val="480"/>
          <w:marRight w:val="0"/>
          <w:marTop w:val="0"/>
          <w:marBottom w:val="0"/>
          <w:divBdr>
            <w:top w:val="none" w:sz="0" w:space="0" w:color="auto"/>
            <w:left w:val="none" w:sz="0" w:space="0" w:color="auto"/>
            <w:bottom w:val="none" w:sz="0" w:space="0" w:color="auto"/>
            <w:right w:val="none" w:sz="0" w:space="0" w:color="auto"/>
          </w:divBdr>
        </w:div>
        <w:div w:id="442073053">
          <w:marLeft w:val="480"/>
          <w:marRight w:val="0"/>
          <w:marTop w:val="0"/>
          <w:marBottom w:val="0"/>
          <w:divBdr>
            <w:top w:val="none" w:sz="0" w:space="0" w:color="auto"/>
            <w:left w:val="none" w:sz="0" w:space="0" w:color="auto"/>
            <w:bottom w:val="none" w:sz="0" w:space="0" w:color="auto"/>
            <w:right w:val="none" w:sz="0" w:space="0" w:color="auto"/>
          </w:divBdr>
        </w:div>
        <w:div w:id="528642043">
          <w:marLeft w:val="480"/>
          <w:marRight w:val="0"/>
          <w:marTop w:val="0"/>
          <w:marBottom w:val="0"/>
          <w:divBdr>
            <w:top w:val="none" w:sz="0" w:space="0" w:color="auto"/>
            <w:left w:val="none" w:sz="0" w:space="0" w:color="auto"/>
            <w:bottom w:val="none" w:sz="0" w:space="0" w:color="auto"/>
            <w:right w:val="none" w:sz="0" w:space="0" w:color="auto"/>
          </w:divBdr>
        </w:div>
        <w:div w:id="396510422">
          <w:marLeft w:val="480"/>
          <w:marRight w:val="0"/>
          <w:marTop w:val="0"/>
          <w:marBottom w:val="0"/>
          <w:divBdr>
            <w:top w:val="none" w:sz="0" w:space="0" w:color="auto"/>
            <w:left w:val="none" w:sz="0" w:space="0" w:color="auto"/>
            <w:bottom w:val="none" w:sz="0" w:space="0" w:color="auto"/>
            <w:right w:val="none" w:sz="0" w:space="0" w:color="auto"/>
          </w:divBdr>
        </w:div>
        <w:div w:id="1180773781">
          <w:marLeft w:val="480"/>
          <w:marRight w:val="0"/>
          <w:marTop w:val="0"/>
          <w:marBottom w:val="0"/>
          <w:divBdr>
            <w:top w:val="none" w:sz="0" w:space="0" w:color="auto"/>
            <w:left w:val="none" w:sz="0" w:space="0" w:color="auto"/>
            <w:bottom w:val="none" w:sz="0" w:space="0" w:color="auto"/>
            <w:right w:val="none" w:sz="0" w:space="0" w:color="auto"/>
          </w:divBdr>
        </w:div>
        <w:div w:id="373772458">
          <w:marLeft w:val="480"/>
          <w:marRight w:val="0"/>
          <w:marTop w:val="0"/>
          <w:marBottom w:val="0"/>
          <w:divBdr>
            <w:top w:val="none" w:sz="0" w:space="0" w:color="auto"/>
            <w:left w:val="none" w:sz="0" w:space="0" w:color="auto"/>
            <w:bottom w:val="none" w:sz="0" w:space="0" w:color="auto"/>
            <w:right w:val="none" w:sz="0" w:space="0" w:color="auto"/>
          </w:divBdr>
        </w:div>
        <w:div w:id="1062602413">
          <w:marLeft w:val="480"/>
          <w:marRight w:val="0"/>
          <w:marTop w:val="0"/>
          <w:marBottom w:val="0"/>
          <w:divBdr>
            <w:top w:val="none" w:sz="0" w:space="0" w:color="auto"/>
            <w:left w:val="none" w:sz="0" w:space="0" w:color="auto"/>
            <w:bottom w:val="none" w:sz="0" w:space="0" w:color="auto"/>
            <w:right w:val="none" w:sz="0" w:space="0" w:color="auto"/>
          </w:divBdr>
        </w:div>
        <w:div w:id="76219753">
          <w:marLeft w:val="480"/>
          <w:marRight w:val="0"/>
          <w:marTop w:val="0"/>
          <w:marBottom w:val="0"/>
          <w:divBdr>
            <w:top w:val="none" w:sz="0" w:space="0" w:color="auto"/>
            <w:left w:val="none" w:sz="0" w:space="0" w:color="auto"/>
            <w:bottom w:val="none" w:sz="0" w:space="0" w:color="auto"/>
            <w:right w:val="none" w:sz="0" w:space="0" w:color="auto"/>
          </w:divBdr>
        </w:div>
        <w:div w:id="1144547940">
          <w:marLeft w:val="480"/>
          <w:marRight w:val="0"/>
          <w:marTop w:val="0"/>
          <w:marBottom w:val="0"/>
          <w:divBdr>
            <w:top w:val="none" w:sz="0" w:space="0" w:color="auto"/>
            <w:left w:val="none" w:sz="0" w:space="0" w:color="auto"/>
            <w:bottom w:val="none" w:sz="0" w:space="0" w:color="auto"/>
            <w:right w:val="none" w:sz="0" w:space="0" w:color="auto"/>
          </w:divBdr>
        </w:div>
        <w:div w:id="1272785017">
          <w:marLeft w:val="480"/>
          <w:marRight w:val="0"/>
          <w:marTop w:val="0"/>
          <w:marBottom w:val="0"/>
          <w:divBdr>
            <w:top w:val="none" w:sz="0" w:space="0" w:color="auto"/>
            <w:left w:val="none" w:sz="0" w:space="0" w:color="auto"/>
            <w:bottom w:val="none" w:sz="0" w:space="0" w:color="auto"/>
            <w:right w:val="none" w:sz="0" w:space="0" w:color="auto"/>
          </w:divBdr>
        </w:div>
        <w:div w:id="196740874">
          <w:marLeft w:val="480"/>
          <w:marRight w:val="0"/>
          <w:marTop w:val="0"/>
          <w:marBottom w:val="0"/>
          <w:divBdr>
            <w:top w:val="none" w:sz="0" w:space="0" w:color="auto"/>
            <w:left w:val="none" w:sz="0" w:space="0" w:color="auto"/>
            <w:bottom w:val="none" w:sz="0" w:space="0" w:color="auto"/>
            <w:right w:val="none" w:sz="0" w:space="0" w:color="auto"/>
          </w:divBdr>
        </w:div>
        <w:div w:id="927081166">
          <w:marLeft w:val="480"/>
          <w:marRight w:val="0"/>
          <w:marTop w:val="0"/>
          <w:marBottom w:val="0"/>
          <w:divBdr>
            <w:top w:val="none" w:sz="0" w:space="0" w:color="auto"/>
            <w:left w:val="none" w:sz="0" w:space="0" w:color="auto"/>
            <w:bottom w:val="none" w:sz="0" w:space="0" w:color="auto"/>
            <w:right w:val="none" w:sz="0" w:space="0" w:color="auto"/>
          </w:divBdr>
        </w:div>
        <w:div w:id="1136994732">
          <w:marLeft w:val="480"/>
          <w:marRight w:val="0"/>
          <w:marTop w:val="0"/>
          <w:marBottom w:val="0"/>
          <w:divBdr>
            <w:top w:val="none" w:sz="0" w:space="0" w:color="auto"/>
            <w:left w:val="none" w:sz="0" w:space="0" w:color="auto"/>
            <w:bottom w:val="none" w:sz="0" w:space="0" w:color="auto"/>
            <w:right w:val="none" w:sz="0" w:space="0" w:color="auto"/>
          </w:divBdr>
        </w:div>
        <w:div w:id="1551457192">
          <w:marLeft w:val="480"/>
          <w:marRight w:val="0"/>
          <w:marTop w:val="0"/>
          <w:marBottom w:val="0"/>
          <w:divBdr>
            <w:top w:val="none" w:sz="0" w:space="0" w:color="auto"/>
            <w:left w:val="none" w:sz="0" w:space="0" w:color="auto"/>
            <w:bottom w:val="none" w:sz="0" w:space="0" w:color="auto"/>
            <w:right w:val="none" w:sz="0" w:space="0" w:color="auto"/>
          </w:divBdr>
        </w:div>
        <w:div w:id="489751974">
          <w:marLeft w:val="480"/>
          <w:marRight w:val="0"/>
          <w:marTop w:val="0"/>
          <w:marBottom w:val="0"/>
          <w:divBdr>
            <w:top w:val="none" w:sz="0" w:space="0" w:color="auto"/>
            <w:left w:val="none" w:sz="0" w:space="0" w:color="auto"/>
            <w:bottom w:val="none" w:sz="0" w:space="0" w:color="auto"/>
            <w:right w:val="none" w:sz="0" w:space="0" w:color="auto"/>
          </w:divBdr>
        </w:div>
        <w:div w:id="10375399">
          <w:marLeft w:val="480"/>
          <w:marRight w:val="0"/>
          <w:marTop w:val="0"/>
          <w:marBottom w:val="0"/>
          <w:divBdr>
            <w:top w:val="none" w:sz="0" w:space="0" w:color="auto"/>
            <w:left w:val="none" w:sz="0" w:space="0" w:color="auto"/>
            <w:bottom w:val="none" w:sz="0" w:space="0" w:color="auto"/>
            <w:right w:val="none" w:sz="0" w:space="0" w:color="auto"/>
          </w:divBdr>
        </w:div>
        <w:div w:id="864095815">
          <w:marLeft w:val="480"/>
          <w:marRight w:val="0"/>
          <w:marTop w:val="0"/>
          <w:marBottom w:val="0"/>
          <w:divBdr>
            <w:top w:val="none" w:sz="0" w:space="0" w:color="auto"/>
            <w:left w:val="none" w:sz="0" w:space="0" w:color="auto"/>
            <w:bottom w:val="none" w:sz="0" w:space="0" w:color="auto"/>
            <w:right w:val="none" w:sz="0" w:space="0" w:color="auto"/>
          </w:divBdr>
        </w:div>
        <w:div w:id="1136216479">
          <w:marLeft w:val="480"/>
          <w:marRight w:val="0"/>
          <w:marTop w:val="0"/>
          <w:marBottom w:val="0"/>
          <w:divBdr>
            <w:top w:val="none" w:sz="0" w:space="0" w:color="auto"/>
            <w:left w:val="none" w:sz="0" w:space="0" w:color="auto"/>
            <w:bottom w:val="none" w:sz="0" w:space="0" w:color="auto"/>
            <w:right w:val="none" w:sz="0" w:space="0" w:color="auto"/>
          </w:divBdr>
        </w:div>
        <w:div w:id="494878792">
          <w:marLeft w:val="480"/>
          <w:marRight w:val="0"/>
          <w:marTop w:val="0"/>
          <w:marBottom w:val="0"/>
          <w:divBdr>
            <w:top w:val="none" w:sz="0" w:space="0" w:color="auto"/>
            <w:left w:val="none" w:sz="0" w:space="0" w:color="auto"/>
            <w:bottom w:val="none" w:sz="0" w:space="0" w:color="auto"/>
            <w:right w:val="none" w:sz="0" w:space="0" w:color="auto"/>
          </w:divBdr>
        </w:div>
        <w:div w:id="9112952">
          <w:marLeft w:val="480"/>
          <w:marRight w:val="0"/>
          <w:marTop w:val="0"/>
          <w:marBottom w:val="0"/>
          <w:divBdr>
            <w:top w:val="none" w:sz="0" w:space="0" w:color="auto"/>
            <w:left w:val="none" w:sz="0" w:space="0" w:color="auto"/>
            <w:bottom w:val="none" w:sz="0" w:space="0" w:color="auto"/>
            <w:right w:val="none" w:sz="0" w:space="0" w:color="auto"/>
          </w:divBdr>
        </w:div>
        <w:div w:id="671763130">
          <w:marLeft w:val="480"/>
          <w:marRight w:val="0"/>
          <w:marTop w:val="0"/>
          <w:marBottom w:val="0"/>
          <w:divBdr>
            <w:top w:val="none" w:sz="0" w:space="0" w:color="auto"/>
            <w:left w:val="none" w:sz="0" w:space="0" w:color="auto"/>
            <w:bottom w:val="none" w:sz="0" w:space="0" w:color="auto"/>
            <w:right w:val="none" w:sz="0" w:space="0" w:color="auto"/>
          </w:divBdr>
        </w:div>
        <w:div w:id="231504107">
          <w:marLeft w:val="480"/>
          <w:marRight w:val="0"/>
          <w:marTop w:val="0"/>
          <w:marBottom w:val="0"/>
          <w:divBdr>
            <w:top w:val="none" w:sz="0" w:space="0" w:color="auto"/>
            <w:left w:val="none" w:sz="0" w:space="0" w:color="auto"/>
            <w:bottom w:val="none" w:sz="0" w:space="0" w:color="auto"/>
            <w:right w:val="none" w:sz="0" w:space="0" w:color="auto"/>
          </w:divBdr>
        </w:div>
        <w:div w:id="796147023">
          <w:marLeft w:val="480"/>
          <w:marRight w:val="0"/>
          <w:marTop w:val="0"/>
          <w:marBottom w:val="0"/>
          <w:divBdr>
            <w:top w:val="none" w:sz="0" w:space="0" w:color="auto"/>
            <w:left w:val="none" w:sz="0" w:space="0" w:color="auto"/>
            <w:bottom w:val="none" w:sz="0" w:space="0" w:color="auto"/>
            <w:right w:val="none" w:sz="0" w:space="0" w:color="auto"/>
          </w:divBdr>
        </w:div>
        <w:div w:id="658314616">
          <w:marLeft w:val="480"/>
          <w:marRight w:val="0"/>
          <w:marTop w:val="0"/>
          <w:marBottom w:val="0"/>
          <w:divBdr>
            <w:top w:val="none" w:sz="0" w:space="0" w:color="auto"/>
            <w:left w:val="none" w:sz="0" w:space="0" w:color="auto"/>
            <w:bottom w:val="none" w:sz="0" w:space="0" w:color="auto"/>
            <w:right w:val="none" w:sz="0" w:space="0" w:color="auto"/>
          </w:divBdr>
        </w:div>
        <w:div w:id="1570191760">
          <w:marLeft w:val="480"/>
          <w:marRight w:val="0"/>
          <w:marTop w:val="0"/>
          <w:marBottom w:val="0"/>
          <w:divBdr>
            <w:top w:val="none" w:sz="0" w:space="0" w:color="auto"/>
            <w:left w:val="none" w:sz="0" w:space="0" w:color="auto"/>
            <w:bottom w:val="none" w:sz="0" w:space="0" w:color="auto"/>
            <w:right w:val="none" w:sz="0" w:space="0" w:color="auto"/>
          </w:divBdr>
        </w:div>
        <w:div w:id="1218587913">
          <w:marLeft w:val="480"/>
          <w:marRight w:val="0"/>
          <w:marTop w:val="0"/>
          <w:marBottom w:val="0"/>
          <w:divBdr>
            <w:top w:val="none" w:sz="0" w:space="0" w:color="auto"/>
            <w:left w:val="none" w:sz="0" w:space="0" w:color="auto"/>
            <w:bottom w:val="none" w:sz="0" w:space="0" w:color="auto"/>
            <w:right w:val="none" w:sz="0" w:space="0" w:color="auto"/>
          </w:divBdr>
        </w:div>
        <w:div w:id="1948730540">
          <w:marLeft w:val="480"/>
          <w:marRight w:val="0"/>
          <w:marTop w:val="0"/>
          <w:marBottom w:val="0"/>
          <w:divBdr>
            <w:top w:val="none" w:sz="0" w:space="0" w:color="auto"/>
            <w:left w:val="none" w:sz="0" w:space="0" w:color="auto"/>
            <w:bottom w:val="none" w:sz="0" w:space="0" w:color="auto"/>
            <w:right w:val="none" w:sz="0" w:space="0" w:color="auto"/>
          </w:divBdr>
        </w:div>
        <w:div w:id="447116991">
          <w:marLeft w:val="480"/>
          <w:marRight w:val="0"/>
          <w:marTop w:val="0"/>
          <w:marBottom w:val="0"/>
          <w:divBdr>
            <w:top w:val="none" w:sz="0" w:space="0" w:color="auto"/>
            <w:left w:val="none" w:sz="0" w:space="0" w:color="auto"/>
            <w:bottom w:val="none" w:sz="0" w:space="0" w:color="auto"/>
            <w:right w:val="none" w:sz="0" w:space="0" w:color="auto"/>
          </w:divBdr>
        </w:div>
        <w:div w:id="1812822748">
          <w:marLeft w:val="480"/>
          <w:marRight w:val="0"/>
          <w:marTop w:val="0"/>
          <w:marBottom w:val="0"/>
          <w:divBdr>
            <w:top w:val="none" w:sz="0" w:space="0" w:color="auto"/>
            <w:left w:val="none" w:sz="0" w:space="0" w:color="auto"/>
            <w:bottom w:val="none" w:sz="0" w:space="0" w:color="auto"/>
            <w:right w:val="none" w:sz="0" w:space="0" w:color="auto"/>
          </w:divBdr>
        </w:div>
        <w:div w:id="876507875">
          <w:marLeft w:val="480"/>
          <w:marRight w:val="0"/>
          <w:marTop w:val="0"/>
          <w:marBottom w:val="0"/>
          <w:divBdr>
            <w:top w:val="none" w:sz="0" w:space="0" w:color="auto"/>
            <w:left w:val="none" w:sz="0" w:space="0" w:color="auto"/>
            <w:bottom w:val="none" w:sz="0" w:space="0" w:color="auto"/>
            <w:right w:val="none" w:sz="0" w:space="0" w:color="auto"/>
          </w:divBdr>
        </w:div>
        <w:div w:id="1112090563">
          <w:marLeft w:val="480"/>
          <w:marRight w:val="0"/>
          <w:marTop w:val="0"/>
          <w:marBottom w:val="0"/>
          <w:divBdr>
            <w:top w:val="none" w:sz="0" w:space="0" w:color="auto"/>
            <w:left w:val="none" w:sz="0" w:space="0" w:color="auto"/>
            <w:bottom w:val="none" w:sz="0" w:space="0" w:color="auto"/>
            <w:right w:val="none" w:sz="0" w:space="0" w:color="auto"/>
          </w:divBdr>
        </w:div>
        <w:div w:id="2107917309">
          <w:marLeft w:val="480"/>
          <w:marRight w:val="0"/>
          <w:marTop w:val="0"/>
          <w:marBottom w:val="0"/>
          <w:divBdr>
            <w:top w:val="none" w:sz="0" w:space="0" w:color="auto"/>
            <w:left w:val="none" w:sz="0" w:space="0" w:color="auto"/>
            <w:bottom w:val="none" w:sz="0" w:space="0" w:color="auto"/>
            <w:right w:val="none" w:sz="0" w:space="0" w:color="auto"/>
          </w:divBdr>
        </w:div>
        <w:div w:id="1928149281">
          <w:marLeft w:val="480"/>
          <w:marRight w:val="0"/>
          <w:marTop w:val="0"/>
          <w:marBottom w:val="0"/>
          <w:divBdr>
            <w:top w:val="none" w:sz="0" w:space="0" w:color="auto"/>
            <w:left w:val="none" w:sz="0" w:space="0" w:color="auto"/>
            <w:bottom w:val="none" w:sz="0" w:space="0" w:color="auto"/>
            <w:right w:val="none" w:sz="0" w:space="0" w:color="auto"/>
          </w:divBdr>
        </w:div>
        <w:div w:id="1327171532">
          <w:marLeft w:val="480"/>
          <w:marRight w:val="0"/>
          <w:marTop w:val="0"/>
          <w:marBottom w:val="0"/>
          <w:divBdr>
            <w:top w:val="none" w:sz="0" w:space="0" w:color="auto"/>
            <w:left w:val="none" w:sz="0" w:space="0" w:color="auto"/>
            <w:bottom w:val="none" w:sz="0" w:space="0" w:color="auto"/>
            <w:right w:val="none" w:sz="0" w:space="0" w:color="auto"/>
          </w:divBdr>
        </w:div>
        <w:div w:id="1613633447">
          <w:marLeft w:val="480"/>
          <w:marRight w:val="0"/>
          <w:marTop w:val="0"/>
          <w:marBottom w:val="0"/>
          <w:divBdr>
            <w:top w:val="none" w:sz="0" w:space="0" w:color="auto"/>
            <w:left w:val="none" w:sz="0" w:space="0" w:color="auto"/>
            <w:bottom w:val="none" w:sz="0" w:space="0" w:color="auto"/>
            <w:right w:val="none" w:sz="0" w:space="0" w:color="auto"/>
          </w:divBdr>
        </w:div>
        <w:div w:id="571934355">
          <w:marLeft w:val="480"/>
          <w:marRight w:val="0"/>
          <w:marTop w:val="0"/>
          <w:marBottom w:val="0"/>
          <w:divBdr>
            <w:top w:val="none" w:sz="0" w:space="0" w:color="auto"/>
            <w:left w:val="none" w:sz="0" w:space="0" w:color="auto"/>
            <w:bottom w:val="none" w:sz="0" w:space="0" w:color="auto"/>
            <w:right w:val="none" w:sz="0" w:space="0" w:color="auto"/>
          </w:divBdr>
        </w:div>
        <w:div w:id="547379598">
          <w:marLeft w:val="480"/>
          <w:marRight w:val="0"/>
          <w:marTop w:val="0"/>
          <w:marBottom w:val="0"/>
          <w:divBdr>
            <w:top w:val="none" w:sz="0" w:space="0" w:color="auto"/>
            <w:left w:val="none" w:sz="0" w:space="0" w:color="auto"/>
            <w:bottom w:val="none" w:sz="0" w:space="0" w:color="auto"/>
            <w:right w:val="none" w:sz="0" w:space="0" w:color="auto"/>
          </w:divBdr>
        </w:div>
        <w:div w:id="1969965655">
          <w:marLeft w:val="480"/>
          <w:marRight w:val="0"/>
          <w:marTop w:val="0"/>
          <w:marBottom w:val="0"/>
          <w:divBdr>
            <w:top w:val="none" w:sz="0" w:space="0" w:color="auto"/>
            <w:left w:val="none" w:sz="0" w:space="0" w:color="auto"/>
            <w:bottom w:val="none" w:sz="0" w:space="0" w:color="auto"/>
            <w:right w:val="none" w:sz="0" w:space="0" w:color="auto"/>
          </w:divBdr>
        </w:div>
        <w:div w:id="614023020">
          <w:marLeft w:val="480"/>
          <w:marRight w:val="0"/>
          <w:marTop w:val="0"/>
          <w:marBottom w:val="0"/>
          <w:divBdr>
            <w:top w:val="none" w:sz="0" w:space="0" w:color="auto"/>
            <w:left w:val="none" w:sz="0" w:space="0" w:color="auto"/>
            <w:bottom w:val="none" w:sz="0" w:space="0" w:color="auto"/>
            <w:right w:val="none" w:sz="0" w:space="0" w:color="auto"/>
          </w:divBdr>
        </w:div>
        <w:div w:id="1707952066">
          <w:marLeft w:val="480"/>
          <w:marRight w:val="0"/>
          <w:marTop w:val="0"/>
          <w:marBottom w:val="0"/>
          <w:divBdr>
            <w:top w:val="none" w:sz="0" w:space="0" w:color="auto"/>
            <w:left w:val="none" w:sz="0" w:space="0" w:color="auto"/>
            <w:bottom w:val="none" w:sz="0" w:space="0" w:color="auto"/>
            <w:right w:val="none" w:sz="0" w:space="0" w:color="auto"/>
          </w:divBdr>
        </w:div>
        <w:div w:id="216017152">
          <w:marLeft w:val="480"/>
          <w:marRight w:val="0"/>
          <w:marTop w:val="0"/>
          <w:marBottom w:val="0"/>
          <w:divBdr>
            <w:top w:val="none" w:sz="0" w:space="0" w:color="auto"/>
            <w:left w:val="none" w:sz="0" w:space="0" w:color="auto"/>
            <w:bottom w:val="none" w:sz="0" w:space="0" w:color="auto"/>
            <w:right w:val="none" w:sz="0" w:space="0" w:color="auto"/>
          </w:divBdr>
        </w:div>
        <w:div w:id="1617369642">
          <w:marLeft w:val="480"/>
          <w:marRight w:val="0"/>
          <w:marTop w:val="0"/>
          <w:marBottom w:val="0"/>
          <w:divBdr>
            <w:top w:val="none" w:sz="0" w:space="0" w:color="auto"/>
            <w:left w:val="none" w:sz="0" w:space="0" w:color="auto"/>
            <w:bottom w:val="none" w:sz="0" w:space="0" w:color="auto"/>
            <w:right w:val="none" w:sz="0" w:space="0" w:color="auto"/>
          </w:divBdr>
        </w:div>
        <w:div w:id="928463299">
          <w:marLeft w:val="480"/>
          <w:marRight w:val="0"/>
          <w:marTop w:val="0"/>
          <w:marBottom w:val="0"/>
          <w:divBdr>
            <w:top w:val="none" w:sz="0" w:space="0" w:color="auto"/>
            <w:left w:val="none" w:sz="0" w:space="0" w:color="auto"/>
            <w:bottom w:val="none" w:sz="0" w:space="0" w:color="auto"/>
            <w:right w:val="none" w:sz="0" w:space="0" w:color="auto"/>
          </w:divBdr>
        </w:div>
        <w:div w:id="436295845">
          <w:marLeft w:val="480"/>
          <w:marRight w:val="0"/>
          <w:marTop w:val="0"/>
          <w:marBottom w:val="0"/>
          <w:divBdr>
            <w:top w:val="none" w:sz="0" w:space="0" w:color="auto"/>
            <w:left w:val="none" w:sz="0" w:space="0" w:color="auto"/>
            <w:bottom w:val="none" w:sz="0" w:space="0" w:color="auto"/>
            <w:right w:val="none" w:sz="0" w:space="0" w:color="auto"/>
          </w:divBdr>
        </w:div>
        <w:div w:id="304748682">
          <w:marLeft w:val="480"/>
          <w:marRight w:val="0"/>
          <w:marTop w:val="0"/>
          <w:marBottom w:val="0"/>
          <w:divBdr>
            <w:top w:val="none" w:sz="0" w:space="0" w:color="auto"/>
            <w:left w:val="none" w:sz="0" w:space="0" w:color="auto"/>
            <w:bottom w:val="none" w:sz="0" w:space="0" w:color="auto"/>
            <w:right w:val="none" w:sz="0" w:space="0" w:color="auto"/>
          </w:divBdr>
        </w:div>
        <w:div w:id="1596665573">
          <w:marLeft w:val="480"/>
          <w:marRight w:val="0"/>
          <w:marTop w:val="0"/>
          <w:marBottom w:val="0"/>
          <w:divBdr>
            <w:top w:val="none" w:sz="0" w:space="0" w:color="auto"/>
            <w:left w:val="none" w:sz="0" w:space="0" w:color="auto"/>
            <w:bottom w:val="none" w:sz="0" w:space="0" w:color="auto"/>
            <w:right w:val="none" w:sz="0" w:space="0" w:color="auto"/>
          </w:divBdr>
        </w:div>
        <w:div w:id="1573346391">
          <w:marLeft w:val="480"/>
          <w:marRight w:val="0"/>
          <w:marTop w:val="0"/>
          <w:marBottom w:val="0"/>
          <w:divBdr>
            <w:top w:val="none" w:sz="0" w:space="0" w:color="auto"/>
            <w:left w:val="none" w:sz="0" w:space="0" w:color="auto"/>
            <w:bottom w:val="none" w:sz="0" w:space="0" w:color="auto"/>
            <w:right w:val="none" w:sz="0" w:space="0" w:color="auto"/>
          </w:divBdr>
        </w:div>
        <w:div w:id="431438787">
          <w:marLeft w:val="480"/>
          <w:marRight w:val="0"/>
          <w:marTop w:val="0"/>
          <w:marBottom w:val="0"/>
          <w:divBdr>
            <w:top w:val="none" w:sz="0" w:space="0" w:color="auto"/>
            <w:left w:val="none" w:sz="0" w:space="0" w:color="auto"/>
            <w:bottom w:val="none" w:sz="0" w:space="0" w:color="auto"/>
            <w:right w:val="none" w:sz="0" w:space="0" w:color="auto"/>
          </w:divBdr>
        </w:div>
        <w:div w:id="191575588">
          <w:marLeft w:val="480"/>
          <w:marRight w:val="0"/>
          <w:marTop w:val="0"/>
          <w:marBottom w:val="0"/>
          <w:divBdr>
            <w:top w:val="none" w:sz="0" w:space="0" w:color="auto"/>
            <w:left w:val="none" w:sz="0" w:space="0" w:color="auto"/>
            <w:bottom w:val="none" w:sz="0" w:space="0" w:color="auto"/>
            <w:right w:val="none" w:sz="0" w:space="0" w:color="auto"/>
          </w:divBdr>
        </w:div>
        <w:div w:id="703597498">
          <w:marLeft w:val="480"/>
          <w:marRight w:val="0"/>
          <w:marTop w:val="0"/>
          <w:marBottom w:val="0"/>
          <w:divBdr>
            <w:top w:val="none" w:sz="0" w:space="0" w:color="auto"/>
            <w:left w:val="none" w:sz="0" w:space="0" w:color="auto"/>
            <w:bottom w:val="none" w:sz="0" w:space="0" w:color="auto"/>
            <w:right w:val="none" w:sz="0" w:space="0" w:color="auto"/>
          </w:divBdr>
        </w:div>
        <w:div w:id="1578901177">
          <w:marLeft w:val="480"/>
          <w:marRight w:val="0"/>
          <w:marTop w:val="0"/>
          <w:marBottom w:val="0"/>
          <w:divBdr>
            <w:top w:val="none" w:sz="0" w:space="0" w:color="auto"/>
            <w:left w:val="none" w:sz="0" w:space="0" w:color="auto"/>
            <w:bottom w:val="none" w:sz="0" w:space="0" w:color="auto"/>
            <w:right w:val="none" w:sz="0" w:space="0" w:color="auto"/>
          </w:divBdr>
        </w:div>
        <w:div w:id="603615221">
          <w:marLeft w:val="480"/>
          <w:marRight w:val="0"/>
          <w:marTop w:val="0"/>
          <w:marBottom w:val="0"/>
          <w:divBdr>
            <w:top w:val="none" w:sz="0" w:space="0" w:color="auto"/>
            <w:left w:val="none" w:sz="0" w:space="0" w:color="auto"/>
            <w:bottom w:val="none" w:sz="0" w:space="0" w:color="auto"/>
            <w:right w:val="none" w:sz="0" w:space="0" w:color="auto"/>
          </w:divBdr>
        </w:div>
        <w:div w:id="1381857806">
          <w:marLeft w:val="480"/>
          <w:marRight w:val="0"/>
          <w:marTop w:val="0"/>
          <w:marBottom w:val="0"/>
          <w:divBdr>
            <w:top w:val="none" w:sz="0" w:space="0" w:color="auto"/>
            <w:left w:val="none" w:sz="0" w:space="0" w:color="auto"/>
            <w:bottom w:val="none" w:sz="0" w:space="0" w:color="auto"/>
            <w:right w:val="none" w:sz="0" w:space="0" w:color="auto"/>
          </w:divBdr>
        </w:div>
      </w:divsChild>
    </w:div>
    <w:div w:id="2111581913">
      <w:bodyDiv w:val="1"/>
      <w:marLeft w:val="0"/>
      <w:marRight w:val="0"/>
      <w:marTop w:val="0"/>
      <w:marBottom w:val="0"/>
      <w:divBdr>
        <w:top w:val="none" w:sz="0" w:space="0" w:color="auto"/>
        <w:left w:val="none" w:sz="0" w:space="0" w:color="auto"/>
        <w:bottom w:val="none" w:sz="0" w:space="0" w:color="auto"/>
        <w:right w:val="none" w:sz="0" w:space="0" w:color="auto"/>
      </w:divBdr>
      <w:divsChild>
        <w:div w:id="1480684639">
          <w:marLeft w:val="480"/>
          <w:marRight w:val="0"/>
          <w:marTop w:val="0"/>
          <w:marBottom w:val="0"/>
          <w:divBdr>
            <w:top w:val="none" w:sz="0" w:space="0" w:color="auto"/>
            <w:left w:val="none" w:sz="0" w:space="0" w:color="auto"/>
            <w:bottom w:val="none" w:sz="0" w:space="0" w:color="auto"/>
            <w:right w:val="none" w:sz="0" w:space="0" w:color="auto"/>
          </w:divBdr>
        </w:div>
        <w:div w:id="302735555">
          <w:marLeft w:val="480"/>
          <w:marRight w:val="0"/>
          <w:marTop w:val="0"/>
          <w:marBottom w:val="0"/>
          <w:divBdr>
            <w:top w:val="none" w:sz="0" w:space="0" w:color="auto"/>
            <w:left w:val="none" w:sz="0" w:space="0" w:color="auto"/>
            <w:bottom w:val="none" w:sz="0" w:space="0" w:color="auto"/>
            <w:right w:val="none" w:sz="0" w:space="0" w:color="auto"/>
          </w:divBdr>
        </w:div>
        <w:div w:id="1000891631">
          <w:marLeft w:val="480"/>
          <w:marRight w:val="0"/>
          <w:marTop w:val="0"/>
          <w:marBottom w:val="0"/>
          <w:divBdr>
            <w:top w:val="none" w:sz="0" w:space="0" w:color="auto"/>
            <w:left w:val="none" w:sz="0" w:space="0" w:color="auto"/>
            <w:bottom w:val="none" w:sz="0" w:space="0" w:color="auto"/>
            <w:right w:val="none" w:sz="0" w:space="0" w:color="auto"/>
          </w:divBdr>
        </w:div>
        <w:div w:id="1488747977">
          <w:marLeft w:val="480"/>
          <w:marRight w:val="0"/>
          <w:marTop w:val="0"/>
          <w:marBottom w:val="0"/>
          <w:divBdr>
            <w:top w:val="none" w:sz="0" w:space="0" w:color="auto"/>
            <w:left w:val="none" w:sz="0" w:space="0" w:color="auto"/>
            <w:bottom w:val="none" w:sz="0" w:space="0" w:color="auto"/>
            <w:right w:val="none" w:sz="0" w:space="0" w:color="auto"/>
          </w:divBdr>
        </w:div>
        <w:div w:id="1673141993">
          <w:marLeft w:val="480"/>
          <w:marRight w:val="0"/>
          <w:marTop w:val="0"/>
          <w:marBottom w:val="0"/>
          <w:divBdr>
            <w:top w:val="none" w:sz="0" w:space="0" w:color="auto"/>
            <w:left w:val="none" w:sz="0" w:space="0" w:color="auto"/>
            <w:bottom w:val="none" w:sz="0" w:space="0" w:color="auto"/>
            <w:right w:val="none" w:sz="0" w:space="0" w:color="auto"/>
          </w:divBdr>
        </w:div>
        <w:div w:id="11955180">
          <w:marLeft w:val="480"/>
          <w:marRight w:val="0"/>
          <w:marTop w:val="0"/>
          <w:marBottom w:val="0"/>
          <w:divBdr>
            <w:top w:val="none" w:sz="0" w:space="0" w:color="auto"/>
            <w:left w:val="none" w:sz="0" w:space="0" w:color="auto"/>
            <w:bottom w:val="none" w:sz="0" w:space="0" w:color="auto"/>
            <w:right w:val="none" w:sz="0" w:space="0" w:color="auto"/>
          </w:divBdr>
        </w:div>
        <w:div w:id="1001852337">
          <w:marLeft w:val="480"/>
          <w:marRight w:val="0"/>
          <w:marTop w:val="0"/>
          <w:marBottom w:val="0"/>
          <w:divBdr>
            <w:top w:val="none" w:sz="0" w:space="0" w:color="auto"/>
            <w:left w:val="none" w:sz="0" w:space="0" w:color="auto"/>
            <w:bottom w:val="none" w:sz="0" w:space="0" w:color="auto"/>
            <w:right w:val="none" w:sz="0" w:space="0" w:color="auto"/>
          </w:divBdr>
        </w:div>
        <w:div w:id="1968389108">
          <w:marLeft w:val="480"/>
          <w:marRight w:val="0"/>
          <w:marTop w:val="0"/>
          <w:marBottom w:val="0"/>
          <w:divBdr>
            <w:top w:val="none" w:sz="0" w:space="0" w:color="auto"/>
            <w:left w:val="none" w:sz="0" w:space="0" w:color="auto"/>
            <w:bottom w:val="none" w:sz="0" w:space="0" w:color="auto"/>
            <w:right w:val="none" w:sz="0" w:space="0" w:color="auto"/>
          </w:divBdr>
        </w:div>
        <w:div w:id="978920026">
          <w:marLeft w:val="480"/>
          <w:marRight w:val="0"/>
          <w:marTop w:val="0"/>
          <w:marBottom w:val="0"/>
          <w:divBdr>
            <w:top w:val="none" w:sz="0" w:space="0" w:color="auto"/>
            <w:left w:val="none" w:sz="0" w:space="0" w:color="auto"/>
            <w:bottom w:val="none" w:sz="0" w:space="0" w:color="auto"/>
            <w:right w:val="none" w:sz="0" w:space="0" w:color="auto"/>
          </w:divBdr>
        </w:div>
        <w:div w:id="1332831658">
          <w:marLeft w:val="480"/>
          <w:marRight w:val="0"/>
          <w:marTop w:val="0"/>
          <w:marBottom w:val="0"/>
          <w:divBdr>
            <w:top w:val="none" w:sz="0" w:space="0" w:color="auto"/>
            <w:left w:val="none" w:sz="0" w:space="0" w:color="auto"/>
            <w:bottom w:val="none" w:sz="0" w:space="0" w:color="auto"/>
            <w:right w:val="none" w:sz="0" w:space="0" w:color="auto"/>
          </w:divBdr>
        </w:div>
        <w:div w:id="1935896657">
          <w:marLeft w:val="480"/>
          <w:marRight w:val="0"/>
          <w:marTop w:val="0"/>
          <w:marBottom w:val="0"/>
          <w:divBdr>
            <w:top w:val="none" w:sz="0" w:space="0" w:color="auto"/>
            <w:left w:val="none" w:sz="0" w:space="0" w:color="auto"/>
            <w:bottom w:val="none" w:sz="0" w:space="0" w:color="auto"/>
            <w:right w:val="none" w:sz="0" w:space="0" w:color="auto"/>
          </w:divBdr>
        </w:div>
        <w:div w:id="747772024">
          <w:marLeft w:val="480"/>
          <w:marRight w:val="0"/>
          <w:marTop w:val="0"/>
          <w:marBottom w:val="0"/>
          <w:divBdr>
            <w:top w:val="none" w:sz="0" w:space="0" w:color="auto"/>
            <w:left w:val="none" w:sz="0" w:space="0" w:color="auto"/>
            <w:bottom w:val="none" w:sz="0" w:space="0" w:color="auto"/>
            <w:right w:val="none" w:sz="0" w:space="0" w:color="auto"/>
          </w:divBdr>
        </w:div>
        <w:div w:id="1308970800">
          <w:marLeft w:val="480"/>
          <w:marRight w:val="0"/>
          <w:marTop w:val="0"/>
          <w:marBottom w:val="0"/>
          <w:divBdr>
            <w:top w:val="none" w:sz="0" w:space="0" w:color="auto"/>
            <w:left w:val="none" w:sz="0" w:space="0" w:color="auto"/>
            <w:bottom w:val="none" w:sz="0" w:space="0" w:color="auto"/>
            <w:right w:val="none" w:sz="0" w:space="0" w:color="auto"/>
          </w:divBdr>
        </w:div>
        <w:div w:id="1783457885">
          <w:marLeft w:val="480"/>
          <w:marRight w:val="0"/>
          <w:marTop w:val="0"/>
          <w:marBottom w:val="0"/>
          <w:divBdr>
            <w:top w:val="none" w:sz="0" w:space="0" w:color="auto"/>
            <w:left w:val="none" w:sz="0" w:space="0" w:color="auto"/>
            <w:bottom w:val="none" w:sz="0" w:space="0" w:color="auto"/>
            <w:right w:val="none" w:sz="0" w:space="0" w:color="auto"/>
          </w:divBdr>
        </w:div>
        <w:div w:id="657340903">
          <w:marLeft w:val="480"/>
          <w:marRight w:val="0"/>
          <w:marTop w:val="0"/>
          <w:marBottom w:val="0"/>
          <w:divBdr>
            <w:top w:val="none" w:sz="0" w:space="0" w:color="auto"/>
            <w:left w:val="none" w:sz="0" w:space="0" w:color="auto"/>
            <w:bottom w:val="none" w:sz="0" w:space="0" w:color="auto"/>
            <w:right w:val="none" w:sz="0" w:space="0" w:color="auto"/>
          </w:divBdr>
        </w:div>
        <w:div w:id="463891140">
          <w:marLeft w:val="480"/>
          <w:marRight w:val="0"/>
          <w:marTop w:val="0"/>
          <w:marBottom w:val="0"/>
          <w:divBdr>
            <w:top w:val="none" w:sz="0" w:space="0" w:color="auto"/>
            <w:left w:val="none" w:sz="0" w:space="0" w:color="auto"/>
            <w:bottom w:val="none" w:sz="0" w:space="0" w:color="auto"/>
            <w:right w:val="none" w:sz="0" w:space="0" w:color="auto"/>
          </w:divBdr>
        </w:div>
        <w:div w:id="885801125">
          <w:marLeft w:val="480"/>
          <w:marRight w:val="0"/>
          <w:marTop w:val="0"/>
          <w:marBottom w:val="0"/>
          <w:divBdr>
            <w:top w:val="none" w:sz="0" w:space="0" w:color="auto"/>
            <w:left w:val="none" w:sz="0" w:space="0" w:color="auto"/>
            <w:bottom w:val="none" w:sz="0" w:space="0" w:color="auto"/>
            <w:right w:val="none" w:sz="0" w:space="0" w:color="auto"/>
          </w:divBdr>
        </w:div>
        <w:div w:id="364478163">
          <w:marLeft w:val="480"/>
          <w:marRight w:val="0"/>
          <w:marTop w:val="0"/>
          <w:marBottom w:val="0"/>
          <w:divBdr>
            <w:top w:val="none" w:sz="0" w:space="0" w:color="auto"/>
            <w:left w:val="none" w:sz="0" w:space="0" w:color="auto"/>
            <w:bottom w:val="none" w:sz="0" w:space="0" w:color="auto"/>
            <w:right w:val="none" w:sz="0" w:space="0" w:color="auto"/>
          </w:divBdr>
        </w:div>
        <w:div w:id="797574143">
          <w:marLeft w:val="480"/>
          <w:marRight w:val="0"/>
          <w:marTop w:val="0"/>
          <w:marBottom w:val="0"/>
          <w:divBdr>
            <w:top w:val="none" w:sz="0" w:space="0" w:color="auto"/>
            <w:left w:val="none" w:sz="0" w:space="0" w:color="auto"/>
            <w:bottom w:val="none" w:sz="0" w:space="0" w:color="auto"/>
            <w:right w:val="none" w:sz="0" w:space="0" w:color="auto"/>
          </w:divBdr>
        </w:div>
        <w:div w:id="845175059">
          <w:marLeft w:val="480"/>
          <w:marRight w:val="0"/>
          <w:marTop w:val="0"/>
          <w:marBottom w:val="0"/>
          <w:divBdr>
            <w:top w:val="none" w:sz="0" w:space="0" w:color="auto"/>
            <w:left w:val="none" w:sz="0" w:space="0" w:color="auto"/>
            <w:bottom w:val="none" w:sz="0" w:space="0" w:color="auto"/>
            <w:right w:val="none" w:sz="0" w:space="0" w:color="auto"/>
          </w:divBdr>
        </w:div>
        <w:div w:id="228343464">
          <w:marLeft w:val="480"/>
          <w:marRight w:val="0"/>
          <w:marTop w:val="0"/>
          <w:marBottom w:val="0"/>
          <w:divBdr>
            <w:top w:val="none" w:sz="0" w:space="0" w:color="auto"/>
            <w:left w:val="none" w:sz="0" w:space="0" w:color="auto"/>
            <w:bottom w:val="none" w:sz="0" w:space="0" w:color="auto"/>
            <w:right w:val="none" w:sz="0" w:space="0" w:color="auto"/>
          </w:divBdr>
        </w:div>
        <w:div w:id="1882015159">
          <w:marLeft w:val="480"/>
          <w:marRight w:val="0"/>
          <w:marTop w:val="0"/>
          <w:marBottom w:val="0"/>
          <w:divBdr>
            <w:top w:val="none" w:sz="0" w:space="0" w:color="auto"/>
            <w:left w:val="none" w:sz="0" w:space="0" w:color="auto"/>
            <w:bottom w:val="none" w:sz="0" w:space="0" w:color="auto"/>
            <w:right w:val="none" w:sz="0" w:space="0" w:color="auto"/>
          </w:divBdr>
        </w:div>
        <w:div w:id="96172952">
          <w:marLeft w:val="480"/>
          <w:marRight w:val="0"/>
          <w:marTop w:val="0"/>
          <w:marBottom w:val="0"/>
          <w:divBdr>
            <w:top w:val="none" w:sz="0" w:space="0" w:color="auto"/>
            <w:left w:val="none" w:sz="0" w:space="0" w:color="auto"/>
            <w:bottom w:val="none" w:sz="0" w:space="0" w:color="auto"/>
            <w:right w:val="none" w:sz="0" w:space="0" w:color="auto"/>
          </w:divBdr>
        </w:div>
        <w:div w:id="696194761">
          <w:marLeft w:val="480"/>
          <w:marRight w:val="0"/>
          <w:marTop w:val="0"/>
          <w:marBottom w:val="0"/>
          <w:divBdr>
            <w:top w:val="none" w:sz="0" w:space="0" w:color="auto"/>
            <w:left w:val="none" w:sz="0" w:space="0" w:color="auto"/>
            <w:bottom w:val="none" w:sz="0" w:space="0" w:color="auto"/>
            <w:right w:val="none" w:sz="0" w:space="0" w:color="auto"/>
          </w:divBdr>
        </w:div>
        <w:div w:id="1977449941">
          <w:marLeft w:val="480"/>
          <w:marRight w:val="0"/>
          <w:marTop w:val="0"/>
          <w:marBottom w:val="0"/>
          <w:divBdr>
            <w:top w:val="none" w:sz="0" w:space="0" w:color="auto"/>
            <w:left w:val="none" w:sz="0" w:space="0" w:color="auto"/>
            <w:bottom w:val="none" w:sz="0" w:space="0" w:color="auto"/>
            <w:right w:val="none" w:sz="0" w:space="0" w:color="auto"/>
          </w:divBdr>
        </w:div>
        <w:div w:id="130558349">
          <w:marLeft w:val="480"/>
          <w:marRight w:val="0"/>
          <w:marTop w:val="0"/>
          <w:marBottom w:val="0"/>
          <w:divBdr>
            <w:top w:val="none" w:sz="0" w:space="0" w:color="auto"/>
            <w:left w:val="none" w:sz="0" w:space="0" w:color="auto"/>
            <w:bottom w:val="none" w:sz="0" w:space="0" w:color="auto"/>
            <w:right w:val="none" w:sz="0" w:space="0" w:color="auto"/>
          </w:divBdr>
        </w:div>
        <w:div w:id="1881891205">
          <w:marLeft w:val="480"/>
          <w:marRight w:val="0"/>
          <w:marTop w:val="0"/>
          <w:marBottom w:val="0"/>
          <w:divBdr>
            <w:top w:val="none" w:sz="0" w:space="0" w:color="auto"/>
            <w:left w:val="none" w:sz="0" w:space="0" w:color="auto"/>
            <w:bottom w:val="none" w:sz="0" w:space="0" w:color="auto"/>
            <w:right w:val="none" w:sz="0" w:space="0" w:color="auto"/>
          </w:divBdr>
        </w:div>
        <w:div w:id="609240418">
          <w:marLeft w:val="480"/>
          <w:marRight w:val="0"/>
          <w:marTop w:val="0"/>
          <w:marBottom w:val="0"/>
          <w:divBdr>
            <w:top w:val="none" w:sz="0" w:space="0" w:color="auto"/>
            <w:left w:val="none" w:sz="0" w:space="0" w:color="auto"/>
            <w:bottom w:val="none" w:sz="0" w:space="0" w:color="auto"/>
            <w:right w:val="none" w:sz="0" w:space="0" w:color="auto"/>
          </w:divBdr>
        </w:div>
        <w:div w:id="1502819124">
          <w:marLeft w:val="480"/>
          <w:marRight w:val="0"/>
          <w:marTop w:val="0"/>
          <w:marBottom w:val="0"/>
          <w:divBdr>
            <w:top w:val="none" w:sz="0" w:space="0" w:color="auto"/>
            <w:left w:val="none" w:sz="0" w:space="0" w:color="auto"/>
            <w:bottom w:val="none" w:sz="0" w:space="0" w:color="auto"/>
            <w:right w:val="none" w:sz="0" w:space="0" w:color="auto"/>
          </w:divBdr>
        </w:div>
        <w:div w:id="1370568344">
          <w:marLeft w:val="480"/>
          <w:marRight w:val="0"/>
          <w:marTop w:val="0"/>
          <w:marBottom w:val="0"/>
          <w:divBdr>
            <w:top w:val="none" w:sz="0" w:space="0" w:color="auto"/>
            <w:left w:val="none" w:sz="0" w:space="0" w:color="auto"/>
            <w:bottom w:val="none" w:sz="0" w:space="0" w:color="auto"/>
            <w:right w:val="none" w:sz="0" w:space="0" w:color="auto"/>
          </w:divBdr>
        </w:div>
        <w:div w:id="1547639301">
          <w:marLeft w:val="480"/>
          <w:marRight w:val="0"/>
          <w:marTop w:val="0"/>
          <w:marBottom w:val="0"/>
          <w:divBdr>
            <w:top w:val="none" w:sz="0" w:space="0" w:color="auto"/>
            <w:left w:val="none" w:sz="0" w:space="0" w:color="auto"/>
            <w:bottom w:val="none" w:sz="0" w:space="0" w:color="auto"/>
            <w:right w:val="none" w:sz="0" w:space="0" w:color="auto"/>
          </w:divBdr>
        </w:div>
        <w:div w:id="2103793519">
          <w:marLeft w:val="480"/>
          <w:marRight w:val="0"/>
          <w:marTop w:val="0"/>
          <w:marBottom w:val="0"/>
          <w:divBdr>
            <w:top w:val="none" w:sz="0" w:space="0" w:color="auto"/>
            <w:left w:val="none" w:sz="0" w:space="0" w:color="auto"/>
            <w:bottom w:val="none" w:sz="0" w:space="0" w:color="auto"/>
            <w:right w:val="none" w:sz="0" w:space="0" w:color="auto"/>
          </w:divBdr>
        </w:div>
        <w:div w:id="599339388">
          <w:marLeft w:val="480"/>
          <w:marRight w:val="0"/>
          <w:marTop w:val="0"/>
          <w:marBottom w:val="0"/>
          <w:divBdr>
            <w:top w:val="none" w:sz="0" w:space="0" w:color="auto"/>
            <w:left w:val="none" w:sz="0" w:space="0" w:color="auto"/>
            <w:bottom w:val="none" w:sz="0" w:space="0" w:color="auto"/>
            <w:right w:val="none" w:sz="0" w:space="0" w:color="auto"/>
          </w:divBdr>
        </w:div>
        <w:div w:id="693653070">
          <w:marLeft w:val="480"/>
          <w:marRight w:val="0"/>
          <w:marTop w:val="0"/>
          <w:marBottom w:val="0"/>
          <w:divBdr>
            <w:top w:val="none" w:sz="0" w:space="0" w:color="auto"/>
            <w:left w:val="none" w:sz="0" w:space="0" w:color="auto"/>
            <w:bottom w:val="none" w:sz="0" w:space="0" w:color="auto"/>
            <w:right w:val="none" w:sz="0" w:space="0" w:color="auto"/>
          </w:divBdr>
        </w:div>
        <w:div w:id="850218066">
          <w:marLeft w:val="480"/>
          <w:marRight w:val="0"/>
          <w:marTop w:val="0"/>
          <w:marBottom w:val="0"/>
          <w:divBdr>
            <w:top w:val="none" w:sz="0" w:space="0" w:color="auto"/>
            <w:left w:val="none" w:sz="0" w:space="0" w:color="auto"/>
            <w:bottom w:val="none" w:sz="0" w:space="0" w:color="auto"/>
            <w:right w:val="none" w:sz="0" w:space="0" w:color="auto"/>
          </w:divBdr>
        </w:div>
        <w:div w:id="160899235">
          <w:marLeft w:val="480"/>
          <w:marRight w:val="0"/>
          <w:marTop w:val="0"/>
          <w:marBottom w:val="0"/>
          <w:divBdr>
            <w:top w:val="none" w:sz="0" w:space="0" w:color="auto"/>
            <w:left w:val="none" w:sz="0" w:space="0" w:color="auto"/>
            <w:bottom w:val="none" w:sz="0" w:space="0" w:color="auto"/>
            <w:right w:val="none" w:sz="0" w:space="0" w:color="auto"/>
          </w:divBdr>
        </w:div>
        <w:div w:id="491334715">
          <w:marLeft w:val="480"/>
          <w:marRight w:val="0"/>
          <w:marTop w:val="0"/>
          <w:marBottom w:val="0"/>
          <w:divBdr>
            <w:top w:val="none" w:sz="0" w:space="0" w:color="auto"/>
            <w:left w:val="none" w:sz="0" w:space="0" w:color="auto"/>
            <w:bottom w:val="none" w:sz="0" w:space="0" w:color="auto"/>
            <w:right w:val="none" w:sz="0" w:space="0" w:color="auto"/>
          </w:divBdr>
        </w:div>
        <w:div w:id="1455439309">
          <w:marLeft w:val="480"/>
          <w:marRight w:val="0"/>
          <w:marTop w:val="0"/>
          <w:marBottom w:val="0"/>
          <w:divBdr>
            <w:top w:val="none" w:sz="0" w:space="0" w:color="auto"/>
            <w:left w:val="none" w:sz="0" w:space="0" w:color="auto"/>
            <w:bottom w:val="none" w:sz="0" w:space="0" w:color="auto"/>
            <w:right w:val="none" w:sz="0" w:space="0" w:color="auto"/>
          </w:divBdr>
        </w:div>
        <w:div w:id="650448312">
          <w:marLeft w:val="480"/>
          <w:marRight w:val="0"/>
          <w:marTop w:val="0"/>
          <w:marBottom w:val="0"/>
          <w:divBdr>
            <w:top w:val="none" w:sz="0" w:space="0" w:color="auto"/>
            <w:left w:val="none" w:sz="0" w:space="0" w:color="auto"/>
            <w:bottom w:val="none" w:sz="0" w:space="0" w:color="auto"/>
            <w:right w:val="none" w:sz="0" w:space="0" w:color="auto"/>
          </w:divBdr>
        </w:div>
        <w:div w:id="333798948">
          <w:marLeft w:val="480"/>
          <w:marRight w:val="0"/>
          <w:marTop w:val="0"/>
          <w:marBottom w:val="0"/>
          <w:divBdr>
            <w:top w:val="none" w:sz="0" w:space="0" w:color="auto"/>
            <w:left w:val="none" w:sz="0" w:space="0" w:color="auto"/>
            <w:bottom w:val="none" w:sz="0" w:space="0" w:color="auto"/>
            <w:right w:val="none" w:sz="0" w:space="0" w:color="auto"/>
          </w:divBdr>
        </w:div>
        <w:div w:id="354575339">
          <w:marLeft w:val="480"/>
          <w:marRight w:val="0"/>
          <w:marTop w:val="0"/>
          <w:marBottom w:val="0"/>
          <w:divBdr>
            <w:top w:val="none" w:sz="0" w:space="0" w:color="auto"/>
            <w:left w:val="none" w:sz="0" w:space="0" w:color="auto"/>
            <w:bottom w:val="none" w:sz="0" w:space="0" w:color="auto"/>
            <w:right w:val="none" w:sz="0" w:space="0" w:color="auto"/>
          </w:divBdr>
        </w:div>
        <w:div w:id="2054234550">
          <w:marLeft w:val="480"/>
          <w:marRight w:val="0"/>
          <w:marTop w:val="0"/>
          <w:marBottom w:val="0"/>
          <w:divBdr>
            <w:top w:val="none" w:sz="0" w:space="0" w:color="auto"/>
            <w:left w:val="none" w:sz="0" w:space="0" w:color="auto"/>
            <w:bottom w:val="none" w:sz="0" w:space="0" w:color="auto"/>
            <w:right w:val="none" w:sz="0" w:space="0" w:color="auto"/>
          </w:divBdr>
        </w:div>
        <w:div w:id="1507675742">
          <w:marLeft w:val="480"/>
          <w:marRight w:val="0"/>
          <w:marTop w:val="0"/>
          <w:marBottom w:val="0"/>
          <w:divBdr>
            <w:top w:val="none" w:sz="0" w:space="0" w:color="auto"/>
            <w:left w:val="none" w:sz="0" w:space="0" w:color="auto"/>
            <w:bottom w:val="none" w:sz="0" w:space="0" w:color="auto"/>
            <w:right w:val="none" w:sz="0" w:space="0" w:color="auto"/>
          </w:divBdr>
        </w:div>
        <w:div w:id="96679199">
          <w:marLeft w:val="480"/>
          <w:marRight w:val="0"/>
          <w:marTop w:val="0"/>
          <w:marBottom w:val="0"/>
          <w:divBdr>
            <w:top w:val="none" w:sz="0" w:space="0" w:color="auto"/>
            <w:left w:val="none" w:sz="0" w:space="0" w:color="auto"/>
            <w:bottom w:val="none" w:sz="0" w:space="0" w:color="auto"/>
            <w:right w:val="none" w:sz="0" w:space="0" w:color="auto"/>
          </w:divBdr>
        </w:div>
        <w:div w:id="395709785">
          <w:marLeft w:val="480"/>
          <w:marRight w:val="0"/>
          <w:marTop w:val="0"/>
          <w:marBottom w:val="0"/>
          <w:divBdr>
            <w:top w:val="none" w:sz="0" w:space="0" w:color="auto"/>
            <w:left w:val="none" w:sz="0" w:space="0" w:color="auto"/>
            <w:bottom w:val="none" w:sz="0" w:space="0" w:color="auto"/>
            <w:right w:val="none" w:sz="0" w:space="0" w:color="auto"/>
          </w:divBdr>
        </w:div>
        <w:div w:id="1832870599">
          <w:marLeft w:val="480"/>
          <w:marRight w:val="0"/>
          <w:marTop w:val="0"/>
          <w:marBottom w:val="0"/>
          <w:divBdr>
            <w:top w:val="none" w:sz="0" w:space="0" w:color="auto"/>
            <w:left w:val="none" w:sz="0" w:space="0" w:color="auto"/>
            <w:bottom w:val="none" w:sz="0" w:space="0" w:color="auto"/>
            <w:right w:val="none" w:sz="0" w:space="0" w:color="auto"/>
          </w:divBdr>
        </w:div>
        <w:div w:id="2102679363">
          <w:marLeft w:val="480"/>
          <w:marRight w:val="0"/>
          <w:marTop w:val="0"/>
          <w:marBottom w:val="0"/>
          <w:divBdr>
            <w:top w:val="none" w:sz="0" w:space="0" w:color="auto"/>
            <w:left w:val="none" w:sz="0" w:space="0" w:color="auto"/>
            <w:bottom w:val="none" w:sz="0" w:space="0" w:color="auto"/>
            <w:right w:val="none" w:sz="0" w:space="0" w:color="auto"/>
          </w:divBdr>
        </w:div>
        <w:div w:id="1246644301">
          <w:marLeft w:val="480"/>
          <w:marRight w:val="0"/>
          <w:marTop w:val="0"/>
          <w:marBottom w:val="0"/>
          <w:divBdr>
            <w:top w:val="none" w:sz="0" w:space="0" w:color="auto"/>
            <w:left w:val="none" w:sz="0" w:space="0" w:color="auto"/>
            <w:bottom w:val="none" w:sz="0" w:space="0" w:color="auto"/>
            <w:right w:val="none" w:sz="0" w:space="0" w:color="auto"/>
          </w:divBdr>
        </w:div>
        <w:div w:id="933393739">
          <w:marLeft w:val="480"/>
          <w:marRight w:val="0"/>
          <w:marTop w:val="0"/>
          <w:marBottom w:val="0"/>
          <w:divBdr>
            <w:top w:val="none" w:sz="0" w:space="0" w:color="auto"/>
            <w:left w:val="none" w:sz="0" w:space="0" w:color="auto"/>
            <w:bottom w:val="none" w:sz="0" w:space="0" w:color="auto"/>
            <w:right w:val="none" w:sz="0" w:space="0" w:color="auto"/>
          </w:divBdr>
        </w:div>
        <w:div w:id="290209071">
          <w:marLeft w:val="480"/>
          <w:marRight w:val="0"/>
          <w:marTop w:val="0"/>
          <w:marBottom w:val="0"/>
          <w:divBdr>
            <w:top w:val="none" w:sz="0" w:space="0" w:color="auto"/>
            <w:left w:val="none" w:sz="0" w:space="0" w:color="auto"/>
            <w:bottom w:val="none" w:sz="0" w:space="0" w:color="auto"/>
            <w:right w:val="none" w:sz="0" w:space="0" w:color="auto"/>
          </w:divBdr>
        </w:div>
        <w:div w:id="512572051">
          <w:marLeft w:val="480"/>
          <w:marRight w:val="0"/>
          <w:marTop w:val="0"/>
          <w:marBottom w:val="0"/>
          <w:divBdr>
            <w:top w:val="none" w:sz="0" w:space="0" w:color="auto"/>
            <w:left w:val="none" w:sz="0" w:space="0" w:color="auto"/>
            <w:bottom w:val="none" w:sz="0" w:space="0" w:color="auto"/>
            <w:right w:val="none" w:sz="0" w:space="0" w:color="auto"/>
          </w:divBdr>
        </w:div>
        <w:div w:id="1076123784">
          <w:marLeft w:val="480"/>
          <w:marRight w:val="0"/>
          <w:marTop w:val="0"/>
          <w:marBottom w:val="0"/>
          <w:divBdr>
            <w:top w:val="none" w:sz="0" w:space="0" w:color="auto"/>
            <w:left w:val="none" w:sz="0" w:space="0" w:color="auto"/>
            <w:bottom w:val="none" w:sz="0" w:space="0" w:color="auto"/>
            <w:right w:val="none" w:sz="0" w:space="0" w:color="auto"/>
          </w:divBdr>
        </w:div>
        <w:div w:id="846599852">
          <w:marLeft w:val="480"/>
          <w:marRight w:val="0"/>
          <w:marTop w:val="0"/>
          <w:marBottom w:val="0"/>
          <w:divBdr>
            <w:top w:val="none" w:sz="0" w:space="0" w:color="auto"/>
            <w:left w:val="none" w:sz="0" w:space="0" w:color="auto"/>
            <w:bottom w:val="none" w:sz="0" w:space="0" w:color="auto"/>
            <w:right w:val="none" w:sz="0" w:space="0" w:color="auto"/>
          </w:divBdr>
        </w:div>
        <w:div w:id="1064763677">
          <w:marLeft w:val="480"/>
          <w:marRight w:val="0"/>
          <w:marTop w:val="0"/>
          <w:marBottom w:val="0"/>
          <w:divBdr>
            <w:top w:val="none" w:sz="0" w:space="0" w:color="auto"/>
            <w:left w:val="none" w:sz="0" w:space="0" w:color="auto"/>
            <w:bottom w:val="none" w:sz="0" w:space="0" w:color="auto"/>
            <w:right w:val="none" w:sz="0" w:space="0" w:color="auto"/>
          </w:divBdr>
        </w:div>
        <w:div w:id="1828856977">
          <w:marLeft w:val="480"/>
          <w:marRight w:val="0"/>
          <w:marTop w:val="0"/>
          <w:marBottom w:val="0"/>
          <w:divBdr>
            <w:top w:val="none" w:sz="0" w:space="0" w:color="auto"/>
            <w:left w:val="none" w:sz="0" w:space="0" w:color="auto"/>
            <w:bottom w:val="none" w:sz="0" w:space="0" w:color="auto"/>
            <w:right w:val="none" w:sz="0" w:space="0" w:color="auto"/>
          </w:divBdr>
        </w:div>
        <w:div w:id="975598978">
          <w:marLeft w:val="480"/>
          <w:marRight w:val="0"/>
          <w:marTop w:val="0"/>
          <w:marBottom w:val="0"/>
          <w:divBdr>
            <w:top w:val="none" w:sz="0" w:space="0" w:color="auto"/>
            <w:left w:val="none" w:sz="0" w:space="0" w:color="auto"/>
            <w:bottom w:val="none" w:sz="0" w:space="0" w:color="auto"/>
            <w:right w:val="none" w:sz="0" w:space="0" w:color="auto"/>
          </w:divBdr>
        </w:div>
        <w:div w:id="2039430545">
          <w:marLeft w:val="480"/>
          <w:marRight w:val="0"/>
          <w:marTop w:val="0"/>
          <w:marBottom w:val="0"/>
          <w:divBdr>
            <w:top w:val="none" w:sz="0" w:space="0" w:color="auto"/>
            <w:left w:val="none" w:sz="0" w:space="0" w:color="auto"/>
            <w:bottom w:val="none" w:sz="0" w:space="0" w:color="auto"/>
            <w:right w:val="none" w:sz="0" w:space="0" w:color="auto"/>
          </w:divBdr>
        </w:div>
      </w:divsChild>
    </w:div>
    <w:div w:id="2127772171">
      <w:bodyDiv w:val="1"/>
      <w:marLeft w:val="0"/>
      <w:marRight w:val="0"/>
      <w:marTop w:val="0"/>
      <w:marBottom w:val="0"/>
      <w:divBdr>
        <w:top w:val="none" w:sz="0" w:space="0" w:color="auto"/>
        <w:left w:val="none" w:sz="0" w:space="0" w:color="auto"/>
        <w:bottom w:val="none" w:sz="0" w:space="0" w:color="auto"/>
        <w:right w:val="none" w:sz="0" w:space="0" w:color="auto"/>
      </w:divBdr>
    </w:div>
    <w:div w:id="2131436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20/10/relationships/intelligence" Target="intelligence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hyperlink" Target="https://www.opendronemap.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C434FCE-0465-46F5-B519-F38439ABC11B}"/>
      </w:docPartPr>
      <w:docPartBody>
        <w:p w:rsidR="00DD3925" w:rsidRDefault="00B61583">
          <w:r w:rsidRPr="00302F30">
            <w:rPr>
              <w:rStyle w:val="PlaceholderText"/>
            </w:rPr>
            <w:t>Click or tap here to enter text.</w:t>
          </w:r>
        </w:p>
      </w:docPartBody>
    </w:docPart>
    <w:docPart>
      <w:docPartPr>
        <w:name w:val="CE85A8AEB1884C6E9AFF0182CBD66637"/>
        <w:category>
          <w:name w:val="General"/>
          <w:gallery w:val="placeholder"/>
        </w:category>
        <w:types>
          <w:type w:val="bbPlcHdr"/>
        </w:types>
        <w:behaviors>
          <w:behavior w:val="content"/>
        </w:behaviors>
        <w:guid w:val="{006B0E58-1432-4E0C-B772-CCF62A4C6B94}"/>
      </w:docPartPr>
      <w:docPartBody>
        <w:p w:rsidR="00045F6D" w:rsidRDefault="00CD44DB" w:rsidP="00CD44DB">
          <w:pPr>
            <w:pStyle w:val="CE85A8AEB1884C6E9AFF0182CBD66637"/>
          </w:pPr>
          <w:r w:rsidRPr="00302F30">
            <w:rPr>
              <w:rStyle w:val="PlaceholderText"/>
            </w:rPr>
            <w:t>Click or tap here to enter text.</w:t>
          </w:r>
        </w:p>
      </w:docPartBody>
    </w:docPart>
    <w:docPart>
      <w:docPartPr>
        <w:name w:val="B9702959C40F410D9A8CBC5732FDCDB5"/>
        <w:category>
          <w:name w:val="General"/>
          <w:gallery w:val="placeholder"/>
        </w:category>
        <w:types>
          <w:type w:val="bbPlcHdr"/>
        </w:types>
        <w:behaviors>
          <w:behavior w:val="content"/>
        </w:behaviors>
        <w:guid w:val="{F268C00A-8803-4505-B582-F739836B1FBC}"/>
      </w:docPartPr>
      <w:docPartBody>
        <w:p w:rsidR="00CD277F" w:rsidRDefault="007B2AB3" w:rsidP="007B2AB3">
          <w:pPr>
            <w:pStyle w:val="B9702959C40F410D9A8CBC5732FDCDB5"/>
          </w:pPr>
          <w:r w:rsidRPr="00302F30">
            <w:rPr>
              <w:rStyle w:val="PlaceholderText"/>
            </w:rPr>
            <w:t>Click or tap here to enter text.</w:t>
          </w:r>
        </w:p>
      </w:docPartBody>
    </w:docPart>
    <w:docPart>
      <w:docPartPr>
        <w:name w:val="27DE16879280414F9221EBB2538AC106"/>
        <w:category>
          <w:name w:val="General"/>
          <w:gallery w:val="placeholder"/>
        </w:category>
        <w:types>
          <w:type w:val="bbPlcHdr"/>
        </w:types>
        <w:behaviors>
          <w:behavior w:val="content"/>
        </w:behaviors>
        <w:guid w:val="{3BE5D863-B5AF-4DFD-99B8-9AA69C107562}"/>
      </w:docPartPr>
      <w:docPartBody>
        <w:p w:rsidR="007A3BC7" w:rsidRDefault="00326CC2" w:rsidP="00326CC2">
          <w:pPr>
            <w:pStyle w:val="27DE16879280414F9221EBB2538AC106"/>
          </w:pPr>
          <w:r w:rsidRPr="00302F30">
            <w:rPr>
              <w:rStyle w:val="PlaceholderText"/>
            </w:rPr>
            <w:t>Click or tap here to enter text.</w:t>
          </w:r>
        </w:p>
      </w:docPartBody>
    </w:docPart>
    <w:docPart>
      <w:docPartPr>
        <w:name w:val="03835A9CCC9540E29986986BDDE56D78"/>
        <w:category>
          <w:name w:val="General"/>
          <w:gallery w:val="placeholder"/>
        </w:category>
        <w:types>
          <w:type w:val="bbPlcHdr"/>
        </w:types>
        <w:behaviors>
          <w:behavior w:val="content"/>
        </w:behaviors>
        <w:guid w:val="{48F67D64-05A3-4D35-BF28-2D994C702FDD}"/>
      </w:docPartPr>
      <w:docPartBody>
        <w:p w:rsidR="00AB5C10" w:rsidRDefault="007A3BC7" w:rsidP="007A3BC7">
          <w:pPr>
            <w:pStyle w:val="03835A9CCC9540E29986986BDDE56D78"/>
          </w:pPr>
          <w:r w:rsidRPr="00302F30">
            <w:rPr>
              <w:rStyle w:val="PlaceholderText"/>
            </w:rPr>
            <w:t>Click or tap here to enter text.</w:t>
          </w:r>
        </w:p>
      </w:docPartBody>
    </w:docPart>
    <w:docPart>
      <w:docPartPr>
        <w:name w:val="0029C314ACFF403B8CF7A19C205D8361"/>
        <w:category>
          <w:name w:val="General"/>
          <w:gallery w:val="placeholder"/>
        </w:category>
        <w:types>
          <w:type w:val="bbPlcHdr"/>
        </w:types>
        <w:behaviors>
          <w:behavior w:val="content"/>
        </w:behaviors>
        <w:guid w:val="{E3DA995C-B9C3-46C5-8A0F-E7BF6991F44A}"/>
      </w:docPartPr>
      <w:docPartBody>
        <w:p w:rsidR="00AB5C10" w:rsidRDefault="007A3BC7" w:rsidP="007A3BC7">
          <w:pPr>
            <w:pStyle w:val="0029C314ACFF403B8CF7A19C205D8361"/>
          </w:pPr>
          <w:r w:rsidRPr="00302F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583"/>
    <w:rsid w:val="00005620"/>
    <w:rsid w:val="00045F6D"/>
    <w:rsid w:val="0006380A"/>
    <w:rsid w:val="0006650F"/>
    <w:rsid w:val="000B6E4C"/>
    <w:rsid w:val="000C7B0B"/>
    <w:rsid w:val="000F6016"/>
    <w:rsid w:val="00162DC8"/>
    <w:rsid w:val="001A6E5B"/>
    <w:rsid w:val="001C6C6A"/>
    <w:rsid w:val="001E22C4"/>
    <w:rsid w:val="002059A9"/>
    <w:rsid w:val="00233DE1"/>
    <w:rsid w:val="002419DE"/>
    <w:rsid w:val="00277956"/>
    <w:rsid w:val="00282588"/>
    <w:rsid w:val="00297E19"/>
    <w:rsid w:val="002D489F"/>
    <w:rsid w:val="002F06DC"/>
    <w:rsid w:val="0030009E"/>
    <w:rsid w:val="00312A73"/>
    <w:rsid w:val="00326CC2"/>
    <w:rsid w:val="00345270"/>
    <w:rsid w:val="0035306F"/>
    <w:rsid w:val="00364C3D"/>
    <w:rsid w:val="0038626C"/>
    <w:rsid w:val="004226C3"/>
    <w:rsid w:val="00457F6B"/>
    <w:rsid w:val="004624F2"/>
    <w:rsid w:val="00462E90"/>
    <w:rsid w:val="004A556F"/>
    <w:rsid w:val="004C11FB"/>
    <w:rsid w:val="004F11B0"/>
    <w:rsid w:val="00540FEC"/>
    <w:rsid w:val="005D0FCD"/>
    <w:rsid w:val="00657AB5"/>
    <w:rsid w:val="006C599B"/>
    <w:rsid w:val="006D17EC"/>
    <w:rsid w:val="007009E5"/>
    <w:rsid w:val="0071322F"/>
    <w:rsid w:val="00727351"/>
    <w:rsid w:val="00734581"/>
    <w:rsid w:val="0075159F"/>
    <w:rsid w:val="007A3BC7"/>
    <w:rsid w:val="007A6DC9"/>
    <w:rsid w:val="007B2AB3"/>
    <w:rsid w:val="007C4F23"/>
    <w:rsid w:val="00823762"/>
    <w:rsid w:val="00861BFB"/>
    <w:rsid w:val="00884BC7"/>
    <w:rsid w:val="00890B58"/>
    <w:rsid w:val="009409A5"/>
    <w:rsid w:val="00953883"/>
    <w:rsid w:val="009945C8"/>
    <w:rsid w:val="009C0E61"/>
    <w:rsid w:val="009C628B"/>
    <w:rsid w:val="009E7C2F"/>
    <w:rsid w:val="00A129C8"/>
    <w:rsid w:val="00A8444F"/>
    <w:rsid w:val="00AB5C10"/>
    <w:rsid w:val="00B2139B"/>
    <w:rsid w:val="00B42711"/>
    <w:rsid w:val="00B51483"/>
    <w:rsid w:val="00B565C7"/>
    <w:rsid w:val="00B61583"/>
    <w:rsid w:val="00C00F6A"/>
    <w:rsid w:val="00C03185"/>
    <w:rsid w:val="00C22077"/>
    <w:rsid w:val="00C25987"/>
    <w:rsid w:val="00CD277F"/>
    <w:rsid w:val="00CD44DB"/>
    <w:rsid w:val="00D02A05"/>
    <w:rsid w:val="00D21FF9"/>
    <w:rsid w:val="00D327B2"/>
    <w:rsid w:val="00D41412"/>
    <w:rsid w:val="00D72D33"/>
    <w:rsid w:val="00DD3925"/>
    <w:rsid w:val="00E346FF"/>
    <w:rsid w:val="00E510A4"/>
    <w:rsid w:val="00E538B8"/>
    <w:rsid w:val="00EF1B2A"/>
    <w:rsid w:val="00F14469"/>
    <w:rsid w:val="00F43BED"/>
    <w:rsid w:val="00F515B3"/>
    <w:rsid w:val="00F755AB"/>
    <w:rsid w:val="00FD588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3BC7"/>
    <w:rPr>
      <w:color w:val="666666"/>
    </w:rPr>
  </w:style>
  <w:style w:type="paragraph" w:customStyle="1" w:styleId="CE85A8AEB1884C6E9AFF0182CBD66637">
    <w:name w:val="CE85A8AEB1884C6E9AFF0182CBD66637"/>
    <w:rsid w:val="00CD44DB"/>
  </w:style>
  <w:style w:type="paragraph" w:customStyle="1" w:styleId="B9702959C40F410D9A8CBC5732FDCDB5">
    <w:name w:val="B9702959C40F410D9A8CBC5732FDCDB5"/>
    <w:rsid w:val="007B2AB3"/>
  </w:style>
  <w:style w:type="paragraph" w:customStyle="1" w:styleId="03835A9CCC9540E29986986BDDE56D78">
    <w:name w:val="03835A9CCC9540E29986986BDDE56D78"/>
    <w:rsid w:val="007A3BC7"/>
  </w:style>
  <w:style w:type="paragraph" w:customStyle="1" w:styleId="27DE16879280414F9221EBB2538AC106">
    <w:name w:val="27DE16879280414F9221EBB2538AC106"/>
    <w:rsid w:val="00326CC2"/>
  </w:style>
  <w:style w:type="paragraph" w:customStyle="1" w:styleId="0029C314ACFF403B8CF7A19C205D8361">
    <w:name w:val="0029C314ACFF403B8CF7A19C205D8361"/>
    <w:rsid w:val="007A3B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567734-D2E7-46DD-A273-16BF31A3EC8E}">
  <we:reference id="wa104382081" version="1.55.1.0" store="en-US" storeType="OMEX"/>
  <we:alternateReferences>
    <we:reference id="wa104382081" version="1.55.1.0" store="" storeType="OMEX"/>
  </we:alternateReferences>
  <we:properties>
    <we:property name="MENDELEY_CITATIONS" value="[{&quot;citationID&quot;:&quot;MENDELEY_CITATION_ba28f463-9992-48dc-ab83-7cbb81cae6e3&quot;,&quot;properties&quot;:{&quot;noteIndex&quot;:0},&quot;isEdited&quot;:false,&quot;manualOverride&quot;:{&quot;isManuallyOverridden&quot;:false,&quot;citeprocText&quot;:&quot;(Butchart et al., 2010; Moussy et al., 2022)&quot;,&quot;manualOverrideText&quot;:&quot;&quot;},&quot;citationTag&quot;:&quot;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&quot;,&quot;citationItems&quot;:[{&quot;id&quot;:&quot;9373518d-bb89-34c9-aa60-01c130c27762&quot;,&quot;itemData&quot;:{&quot;type&quot;:&quot;article-journal&quot;,&quot;id&quot;:&quot;9373518d-bb89-34c9-aa60-01c130c27762&quot;,&quot;title&quot;:&quot;A quantitative global review of species population monitoring&quot;,&quot;author&quot;:[{&quot;family&quot;:&quot;Moussy&quot;,&quot;given&quot;:&quot;Caroline&quot;,&quot;parse-names&quot;:false,&quot;dropping-particle&quot;:&quot;&quot;,&quot;non-dropping-particle&quot;:&quot;&quot;},{&quot;family&quot;:&quot;Burfield&quot;,&quot;given&quot;:&quot;Ian J.&quot;,&quot;parse-names&quot;:false,&quot;dropping-particle&quot;:&quot;&quot;,&quot;non-dropping-particle&quot;:&quot;&quot;},{&quot;family&quot;:&quot;Stephenson&quot;,&quot;given&quot;:&quot;P. J.&quot;,&quot;parse-names&quot;:false,&quot;dropping-particle&quot;:&quot;&quot;,&quot;non-dropping-particle&quot;:&quot;&quot;},{&quot;family&quot;:&quot;Newton&quot;,&quot;given&quot;:&quot;Arabella F.E.&quot;,&quot;parse-names&quot;:false,&quot;dropping-particle&quot;:&quot;&quot;,&quot;non-dropping-particle&quot;:&quot;&quot;},{&quot;family&quot;:&quot;Butchart&quot;,&quot;given&quot;:&quot;Stuart H.M.&quot;,&quot;parse-names&quot;:false,&quot;dropping-particle&quot;:&quot;&quot;,&quot;non-dropping-particle&quot;:&quot;&quot;},{&quot;family&quot;:&quot;Sutherland&quot;,&quot;given&quot;:&quot;William J.&quot;,&quot;parse-names&quot;:false,&quot;dropping-particle&quot;:&quot;&quot;,&quot;non-dropping-particle&quot;:&quot;&quot;},{&quot;family&quot;:&quot;Gregory&quot;,&quot;given&quot;:&quot;Richard D.&quot;,&quot;parse-names&quot;:false,&quot;dropping-particle&quot;:&quot;&quot;,&quot;non-dropping-particle&quot;:&quot;&quot;},{&quot;family&quot;:&quot;McRae&quot;,&quot;given&quot;:&quot;Louise&quot;,&quot;parse-names&quot;:false,&quot;dropping-particle&quot;:&quot;&quot;,&quot;non-dropping-particle&quot;:&quot;&quot;},{&quot;family&quot;:&quot;Bubb&quot;,&quot;given&quot;:&quot;Philip&quot;,&quot;parse-names&quot;:false,&quot;dropping-particle&quot;:&quot;&quot;,&quot;non-dropping-particle&quot;:&quot;&quot;},{&quot;family&quot;:&quot;Roesler&quot;,&quot;given&quot;:&quot;Ignacio&quot;,&quot;parse-names&quot;:false,&quot;dropping-particle&quot;:&quot;&quot;,&quot;non-dropping-particle&quot;:&quot;&quot;},{&quot;family&quot;:&quot;Ursino&quot;,&quot;given&quot;:&quot;Cynthia&quot;,&quot;parse-names&quot;:false,&quot;dropping-particle&quot;:&quot;&quot;,&quot;non-dropping-particle&quot;:&quot;&quot;},{&quot;family&quot;:&quot;Wu&quot;,&quot;given&quot;:&quot;Yanqing&quot;,&quot;parse-names&quot;:false,&quot;dropping-particle&quot;:&quot;&quot;,&quot;non-dropping-particle&quot;:&quot;&quot;},{&quot;family&quot;:&quot;Retief&quot;,&quot;given&quot;:&quot;Ernst F.&quot;,&quot;parse-names&quot;:false,&quot;dropping-particle&quot;:&quot;&quot;,&quot;non-dropping-particle&quot;:&quot;&quot;},{&quot;family&quot;:&quot;Udin&quot;,&quot;given&quot;:&quot;Jihad S.&quot;,&quot;parse-names&quot;:false,&quot;dropping-particle&quot;:&quot;&quot;,&quot;non-dropping-particle&quot;:&quot;&quot;},{&quot;family&quot;:&quot;Urazaliyev&quot;,&quot;given&quot;:&quot;Ruslan&quot;,&quot;parse-names&quot;:false,&quot;dropping-particle&quot;:&quot;&quot;,&quot;non-dropping-particle&quot;:&quot;&quot;},{&quot;family&quot;:&quot;Sánchez-Clavijo&quot;,&quot;given&quot;:&quot;Lina M.&quot;,&quot;parse-names&quot;:false,&quot;dropping-particle&quot;:&quot;&quot;,&quot;non-dropping-particle&quot;:&quot;&quot;},{&quot;family&quot;:&quot;Lartey&quot;,&quot;given&quot;:&quot;Eric&quot;,&quot;parse-names&quot;:false,&quot;dropping-particle&quot;:&quot;&quot;,&quot;non-dropping-particle&quot;:&quot;&quot;},{&quot;family&quot;:&quot;Donald&quot;,&quot;given&quot;:&quot;Paul F.&quot;,&quot;parse-names&quot;:false,&quot;dropping-particle&quot;:&quot;&quot;,&quot;non-dropping-particle&quot;:&quot;&quot;}],&quot;container-title&quot;:&quot;Conservation Biology&quot;,&quot;DOI&quot;:&quot;10.1111/cobi.13721&quot;,&quot;ISSN&quot;:&quot;15231739&quot;,&quot;PMID&quot;:&quot;33595149&quot;,&quot;issued&quot;:{&quot;date-parts&quot;:[[2022]]},&quot;page&quot;:&quot;1-14&quot;,&quot;abstract&quot;:&quot;Species monitoring, defined here as the repeated, systematic collection of data to detect long-term changes in the populations of wild species, is a vital component of conservation practice and policy. We created a database of nearly 1200 schemes, ranging in start date from 1800 to 2018, to review spatial, temporal, taxonomic, and methodological patterns in global species monitoring. We identified monitoring schemes through standardized web searches, an online survey of stakeholders, in-depth national searches in a sample of countries, and a review of global biodiversity databases. We estimated the total global number of monitoring schemes operating at 3300–15,000. Since 2000, there has been a sharp increase in the number of new schemes being initiated in lower- and middle-income countries and in megadiverse countries, but a decrease in high-income countries. The total number of monitoring schemes in a country and its per capita gross domestic product were strongly, positively correlated. Schemes that were active in 2018 had been running for an average of 21 years in high-income countries, compared with 13 years in middle-income countries and 10 years in low-income countries. In high-income countries, over one-half of monitoring schemes received government funding, but this was less than one-quarter in low-income countries. Data collection was undertaken partly or wholly by volunteers in 37% of schemes, and such schemes covered significantly more sites and species than those undertaken by professionals alone. Birds were by far the most widely monitored taxonomic group, accounting for around half of all schemes, but this bias declined over time. Monitoring in most taxonomic groups remains sparse and uncoordinated, and most of the data generated are elusive and unlikely to feed into wider biodiversity conservation processes. These shortcomings could be addressed by, for example, creating an open global meta-database of biodiversity monitoring schemes and enhancing capacity for species monitoring in countries with high biodiversity. Article impact statement: Species population monitoring for conservation purposes remains strongly biased toward a few vertebrate taxa in wealthier countries.&quot;,&quot;issue&quot;:&quot;1&quot;,&quot;volume&quot;:&quot;36&quot;,&quot;container-title-short&quot;:&quot;&quot;},&quot;isTemporary&quot;:false},{&quot;id&quot;:&quot;2740c4fb-9035-350e-ac26-2256d2cf9c99&quot;,&quot;itemData&quot;:{&quot;type&quot;:&quot;article-journal&quot;,&quot;id&quot;:&quot;2740c4fb-9035-350e-ac26-2256d2cf9c99&quot;,&quot;title&quot;:&quot;Global Biodiversity: Indicators of Recent Declines&quot;,&quot;author&quot;:[{&quot;family&quot;:&quot;Butchart&quot;,&quot;given&quot;:&quot;Stuart H. M.&quot;,&quot;parse-names&quot;:false,&quot;dropping-particle&quot;:&quot;&quot;,&quot;non-dropping-particle&quot;:&quot;&quot;},{&quot;family&quot;:&quot;Walpole&quot;,&quot;given&quot;:&quot;Matt&quot;,&quot;parse-names&quot;:false,&quot;dropping-particle&quot;:&quot;&quot;,&quot;non-dropping-particle&quot;:&quot;&quot;},{&quot;family&quot;:&quot;Collen&quot;,&quot;given&quot;:&quot;Ben&quot;,&quot;parse-names&quot;:false,&quot;dropping-particle&quot;:&quot;&quot;,&quot;non-dropping-particle&quot;:&quot;&quot;},{&quot;family&quot;:&quot;Strien&quot;,&quot;given&quot;:&quot;Arco&quot;,&quot;parse-names&quot;:false,&quot;dropping-particle&quot;:&quot;&quot;,&quot;non-dropping-particle&quot;:&quot;van&quot;},{&quot;family&quot;:&quot;Scharlemann&quot;,&quot;given&quot;:&quot;Jörn P. W.&quot;,&quot;parse-names&quot;:false,&quot;dropping-particle&quot;:&quot;&quot;,&quot;non-dropping-particle&quot;:&quot;&quot;},{&quot;family&quot;:&quot;Almond&quot;,&quot;given&quot;:&quot;Rosamunde E. A.&quot;,&quot;parse-names&quot;:false,&quot;dropping-particle&quot;:&quot;&quot;,&quot;non-dropping-particle&quot;:&quot;&quot;},{&quot;family&quot;:&quot;Baillie&quot;,&quot;given&quot;:&quot;Jonathan E. M.&quot;,&quot;parse-names&quot;:false,&quot;dropping-particle&quot;:&quot;&quot;,&quot;non-dropping-particle&quot;:&quot;&quot;},{&quot;family&quot;:&quot;Bomhard&quot;,&quot;given&quot;:&quot;Bastian&quot;,&quot;parse-names&quot;:false,&quot;dropping-particle&quot;:&quot;&quot;,&quot;non-dropping-particle&quot;:&quot;&quot;},{&quot;family&quot;:&quot;Brown&quot;,&quot;given&quot;:&quot;Claire&quot;,&quot;parse-names&quot;:false,&quot;dropping-particle&quot;:&quot;&quot;,&quot;non-dropping-particle&quot;:&quot;&quot;},{&quot;family&quot;:&quot;Bruno&quot;,&quot;given&quot;:&quot;John&quot;,&quot;parse-names&quot;:false,&quot;dropping-particle&quot;:&quot;&quot;,&quot;non-dropping-particle&quot;:&quot;&quot;},{&quot;family&quot;:&quot;Carpenter&quot;,&quot;given&quot;:&quot;Kent E.&quot;,&quot;parse-names&quot;:false,&quot;dropping-particle&quot;:&quot;&quot;,&quot;non-dropping-particle&quot;:&quot;&quot;},{&quot;family&quot;:&quot;Carr&quot;,&quot;given&quot;:&quot;Geneviève M.&quot;,&quot;parse-names&quot;:false,&quot;dropping-particle&quot;:&quot;&quot;,&quot;non-dropping-particle&quot;:&quot;&quot;},{&quot;family&quot;:&quot;Chanson&quot;,&quot;given&quot;:&quot;Janice&quot;,&quot;parse-names&quot;:false,&quot;dropping-particle&quot;:&quot;&quot;,&quot;non-dropping-particle&quot;:&quot;&quot;},{&quot;family&quot;:&quot;Chenery&quot;,&quot;given&quot;:&quot;Anna M.&quot;,&quot;parse-names&quot;:false,&quot;dropping-particle&quot;:&quot;&quot;,&quot;non-dropping-particle&quot;:&quot;&quot;},{&quot;family&quot;:&quot;Csirke&quot;,&quot;given&quot;:&quot;Jorge&quot;,&quot;parse-names&quot;:false,&quot;dropping-particle&quot;:&quot;&quot;,&quot;non-dropping-particle&quot;:&quot;&quot;},{&quot;family&quot;:&quot;Davidson&quot;,&quot;given&quot;:&quot;Nick C.&quot;,&quot;parse-names&quot;:false,&quot;dropping-particle&quot;:&quot;&quot;,&quot;non-dropping-particle&quot;:&quot;&quot;},{&quot;family&quot;:&quot;Dentener&quot;,&quot;given&quot;:&quot;Frank&quot;,&quot;parse-names&quot;:false,&quot;dropping-particle&quot;:&quot;&quot;,&quot;non-dropping-particle&quot;:&quot;&quot;},{&quot;family&quot;:&quot;Foster&quot;,&quot;given&quot;:&quot;Matt&quot;,&quot;parse-names&quot;:false,&quot;dropping-particle&quot;:&quot;&quot;,&quot;non-dropping-particle&quot;:&quot;&quot;},{&quot;family&quot;:&quot;Galli&quot;,&quot;given&quot;:&quot;Alessandro&quot;,&quot;parse-names&quot;:false,&quot;dropping-particle&quot;:&quot;&quot;,&quot;non-dropping-particle&quot;:&quot;&quot;},{&quot;family&quot;:&quot;Galloway&quot;,&quot;given&quot;:&quot;James N.&quot;,&quot;parse-names&quot;:false,&quot;dropping-particle&quot;:&quot;&quot;,&quot;non-dropping-particle&quot;:&quot;&quot;},{&quot;family&quot;:&quot;Genovesi&quot;,&quot;given&quot;:&quot;Piero&quot;,&quot;parse-names&quot;:false,&quot;dropping-particle&quot;:&quot;&quot;,&quot;non-dropping-particle&quot;:&quot;&quot;},{&quot;family&quot;:&quot;Gregory&quot;,&quot;given&quot;:&quot;Richard D.&quot;,&quot;parse-names&quot;:false,&quot;dropping-particle&quot;:&quot;&quot;,&quot;non-dropping-particle&quot;:&quot;&quot;},{&quot;family&quot;:&quot;Hockings&quot;,&quot;given&quot;:&quot;Marc&quot;,&quot;parse-names&quot;:false,&quot;dropping-particle&quot;:&quot;&quot;,&quot;non-dropping-particle&quot;:&quot;&quot;},{&quot;family&quot;:&quot;Kapos&quot;,&quot;given&quot;:&quot;Valerie&quot;,&quot;parse-names&quot;:false,&quot;dropping-particle&quot;:&quot;&quot;,&quot;non-dropping-particle&quot;:&quot;&quot;},{&quot;family&quot;:&quot;Lamarque&quot;,&quot;given&quot;:&quot;Jean-Francois&quot;,&quot;parse-names&quot;:false,&quot;dropping-particle&quot;:&quot;&quot;,&quot;non-dropping-particle&quot;:&quot;&quot;},{&quot;family&quot;:&quot;Leverington&quot;,&quot;given&quot;:&quot;Fiona&quot;,&quot;parse-names&quot;:false,&quot;dropping-particle&quot;:&quot;&quot;,&quot;non-dropping-particle&quot;:&quot;&quot;},{&quot;family&quot;:&quot;Loh&quot;,&quot;given&quot;:&quot;Jonathan&quot;,&quot;parse-names&quot;:false,&quot;dropping-particle&quot;:&quot;&quot;,&quot;non-dropping-particle&quot;:&quot;&quot;},{&quot;family&quot;:&quot;McGeoch&quot;,&quot;given&quot;:&quot;Melodie A.&quot;,&quot;parse-names&quot;:false,&quot;dropping-particle&quot;:&quot;&quot;,&quot;non-dropping-particle&quot;:&quot;&quot;},{&quot;family&quot;:&quot;McRae&quot;,&quot;given&quot;:&quot;Louise&quot;,&quot;parse-names&quot;:false,&quot;dropping-particle&quot;:&quot;&quot;,&quot;non-dropping-particle&quot;:&quot;&quot;},{&quot;family&quot;:&quot;Minasyan&quot;,&quot;given&quot;:&quot;Anahit&quot;,&quot;parse-names&quot;:false,&quot;dropping-particle&quot;:&quot;&quot;,&quot;non-dropping-particle&quot;:&quot;&quot;},{&quot;family&quot;:&quot;Morcillo&quot;,&quot;given&quot;:&quot;Monica Hernández&quot;,&quot;parse-names&quot;:false,&quot;dropping-particle&quot;:&quot;&quot;,&quot;non-dropping-particle&quot;:&quot;&quot;},{&quot;family&quot;:&quot;Oldfield&quot;,&quot;given&quot;:&quot;Thomasina E. E.&quot;,&quot;parse-names&quot;:false,&quot;dropping-particle&quot;:&quot;&quot;,&quot;non-dropping-particle&quot;:&quot;&quot;},{&quot;family&quot;:&quot;Pauly&quot;,&quot;given&quot;:&quot;Daniel&quot;,&quot;parse-names&quot;:false,&quot;dropping-particle&quot;:&quot;&quot;,&quot;non-dropping-particle&quot;:&quot;&quot;},{&quot;family&quot;:&quot;Quader&quot;,&quot;given&quot;:&quot;Suhel&quot;,&quot;parse-names&quot;:false,&quot;dropping-particle&quot;:&quot;&quot;,&quot;non-dropping-particle&quot;:&quot;&quot;},{&quot;family&quot;:&quot;Revenga&quot;,&quot;given&quot;:&quot;Carmen&quot;,&quot;parse-names&quot;:false,&quot;dropping-particle&quot;:&quot;&quot;,&quot;non-dropping-particle&quot;:&quot;&quot;},{&quot;family&quot;:&quot;Sauer&quot;,&quot;given&quot;:&quot;John R.&quot;,&quot;parse-names&quot;:false,&quot;dropping-particle&quot;:&quot;&quot;,&quot;non-dropping-particle&quot;:&quot;&quot;},{&quot;family&quot;:&quot;Skolnik&quot;,&quot;given&quot;:&quot;Benjamin&quot;,&quot;parse-names&quot;:false,&quot;dropping-particle&quot;:&quot;&quot;,&quot;non-dropping-particle&quot;:&quot;&quot;},{&quot;family&quot;:&quot;Spear&quot;,&quot;given&quot;:&quot;Dian&quot;,&quot;parse-names&quot;:false,&quot;dropping-particle&quot;:&quot;&quot;,&quot;non-dropping-particle&quot;:&quot;&quot;},{&quot;family&quot;:&quot;Stanwell-Smith&quot;,&quot;given&quot;:&quot;Damon&quot;,&quot;parse-names&quot;:false,&quot;dropping-particle&quot;:&quot;&quot;,&quot;non-dropping-particle&quot;:&quot;&quot;},{&quot;family&quot;:&quot;Stuart&quot;,&quot;given&quot;:&quot;Simon N.&quot;,&quot;parse-names&quot;:false,&quot;dropping-particle&quot;:&quot;&quot;,&quot;non-dropping-particle&quot;:&quot;&quot;},{&quot;family&quot;:&quot;Symes&quot;,&quot;given&quot;:&quot;Andy&quot;,&quot;parse-names&quot;:false,&quot;dropping-particle&quot;:&quot;&quot;,&quot;non-dropping-particle&quot;:&quot;&quot;},{&quot;family&quot;:&quot;Tierney&quot;,&quot;given&quot;:&quot;Megan&quot;,&quot;parse-names&quot;:false,&quot;dropping-particle&quot;:&quot;&quot;,&quot;non-dropping-particle&quot;:&quot;&quot;},{&quot;family&quot;:&quot;Tyrrell&quot;,&quot;given&quot;:&quot;Tristan D.&quot;,&quot;parse-names&quot;:false,&quot;dropping-particle&quot;:&quot;&quot;,&quot;non-dropping-particle&quot;:&quot;&quot;},{&quot;family&quot;:&quot;Vié&quot;,&quot;given&quot;:&quot;Jean-Christophe&quot;,&quot;parse-names&quot;:false,&quot;dropping-particle&quot;:&quot;&quot;,&quot;non-dropping-particle&quot;:&quot;&quot;},{&quot;family&quot;:&quot;Watson&quot;,&quot;given&quot;:&quot;Reg&quot;,&quot;parse-names&quot;:false,&quot;dropping-particle&quot;:&quot;&quot;,&quot;non-dropping-particle&quot;:&quot;&quot;}],&quot;container-title&quot;:&quot;Science&quot;,&quot;DOI&quot;:&quot;10.1126/science.1187512&quot;,&quot;ISSN&quot;:&quot;0036-8075&quot;,&quot;URL&quot;:&quot;https://www.science.org/doi/10.1126/science.1187512&quot;,&quot;issued&quot;:{&quot;date-parts&quot;:[[2010,5,28]]},&quot;page&quot;:&quot;1164-1168&quot;,&quot;abstract&quot;:&quot;&lt;p&gt; In 2002, the Convention on Biological Diversity (CBD) committed to a significant reduction in the rate of biodiversity loss by 2010. There has been widespread conjecture that this target has not been met. &lt;bold&gt; Butchart &lt;italic&gt;et al.&lt;/italic&gt; &lt;/bold&gt; (p. &lt;related-article ext-link-type=\&quot;doi\&quot; href=\&quot;10.1126/science.1187512\&quot; page=\&quot;1164\&quot; related-article-type=\&quot;in-this-issue\&quot; vol=\&quot;328\&quot;&gt;1164&lt;/related-article&gt; , published online 29 April) analyzed over 30 indicators developed within the CBD's framework. These indicators include the condition or state of biodiversity (e.g., species numbers, population sizes), the pressures on biodiversity (e.g., deforestation), and the responses to maintain biodiversity (e.g., protected areas) and were assessed between about 1970 and 2005. Taken together, the results confirm that we have indeed failed to meet the 2010 targets. &lt;/p&gt;&quot;,&quot;issue&quot;:&quot;5982&quot;,&quot;volume&quot;:&quot;328&quot;,&quot;container-title-short&quot;:&quot;Science (1979)&quot;},&quot;isTemporary&quot;:false}]},{&quot;citationID&quot;:&quot;MENDELEY_CITATION_202e2538-7087-4f52-9423-62780cf8889f&quot;,&quot;properties&quot;:{&quot;noteIndex&quot;:0},&quot;isEdited&quot;:false,&quot;manualOverride&quot;:{&quot;isManuallyOverridden&quot;:false,&quot;citeprocText&quot;:&quot;(Brown, 2016)&quot;,&quot;manualOverrideText&quot;:&quot;&quot;},&quot;citationTag&quot;:&quot;MENDELEY_CITATION_v3_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&quot;,&quot;citationItems&quot;:[{&quot;id&quot;:&quot;8de88870-cc8a-347d-b598-5fb0e335a3e9&quot;,&quot;itemData&quot;:{&quot;type&quot;:&quot;article-journal&quot;,&quot;id&quot;:&quot;8de88870-cc8a-347d-b598-5fb0e335a3e9&quot;,&quot;title&quot;:&quot;The ecology and evolution of colony-size variation&quot;,&quot;author&quot;:[{&quot;family&quot;:&quot;Brown&quot;,&quot;given&quot;:&quot;Charles R.&quot;,&quot;parse-names&quot;:false,&quot;dropping-particle&quot;:&quot;&quot;,&quot;non-dropping-particle&quot;:&quot;&quot;}],&quot;container-title&quot;:&quot;Behavioral Ecology and Sociobiology&quot;,&quot;DOI&quot;:&quot;10.1007/s00265-016-2196-x&quot;,&quot;ISSN&quot;:&quot;0340-5443&quot;,&quot;URL&quot;:&quot;http://link.springer.com/10.1007/s00265-016-2196-x&quot;,&quot;issued&quot;:{&quot;date-parts&quot;:[[2016,10,20]]},&quot;page&quot;:&quot;1613-1632&quot;,&quot;abstract&quot;:&quot;Animals often breed in colonies that can vary in size by several orders of magnitude. Colony-size variation is perplexing because individuals in some colony sizes have lower fitness than those in other colony sizes, yet extensive size variation persists in most populations. Natural variation in colony size has allowed us to better quantify the costs and benefits of coloniality, but what causes and maintains size variation is in general unknown. Ecological correlates of colony-size variation potentially include local availability of resources, such as food or nesting sites, and may also reflect individuals’ sorting among colonies (based on life-history traits, morphology, or behavioral propensities) to find the social environment to which they are best suited. Preferences for particular colony sizes are genetically based in some species. The fitness differences observed among colony sizes may reflect unmeasured tradeoffs among life-history components and also could vary temporally or spatially. Colony-size variation might be maintained by fluctuating directional or stabilizing selection that alternately favors individuals in different group sizes and leads to stasis in the colony-size distribution over the long term. Recent focus on the cues individuals use to select breeding habitat (e.g., conspecific attraction, reproductive success of others) does not satisfactorily explain variation in colony size. Costs of dispersal, reliance on imperfect information, and collective nonrandom movement can also lead to colony-size variation in the absence of fitness-based site selection. Our understanding of factors generating and maintaining variation in colony size remains in its infancy and offers many opportunities for future research with broad implications for behavioral ecology.&quot;,&quot;publisher&quot;:&quot;Springer Verlag&quot;,&quot;issue&quot;:&quot;10&quot;,&quot;volume&quot;:&quot;70&quot;,&quot;container-title-short&quot;:&quot;Behav Ecol Sociobiol&quot;},&quot;isTemporary&quot;:false}]},{&quot;citationID&quot;:&quot;MENDELEY_CITATION_2bf4ad49-9269-4ced-ba15-d322900952a6&quot;,&quot;properties&quot;:{&quot;noteIndex&quot;:0},&quot;isEdited&quot;:false,&quot;manualOverride&quot;:{&quot;isManuallyOverridden&quot;:false,&quot;citeprocText&quot;:&quot;(Jovani et al., 2016; Rolland et al., 1998)&quot;,&quot;manualOverrideText&quot;:&quot;&quot;},&quot;citationTag&quot;:&quot;MENDELEY_CITATION_v3_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&quot;,&quot;citationItems&quot;:[{&quot;id&quot;:&quot;a0a620b0-1871-3770-9b69-5739b1a758b9&quot;,&quot;itemData&quot;:{&quot;type&quot;:&quot;article-journal&quot;,&quot;id&quot;:&quot;a0a620b0-1871-3770-9b69-5739b1a758b9&quot;,&quot;title&quot;:&quot;Colony size and foraging range in seabirds&quot;,&quot;author&quot;:[{&quot;family&quot;:&quot;Jovani&quot;,&quot;given&quot;:&quot;Roger&quot;,&quot;parse-names&quot;:false,&quot;dropping-particle&quot;:&quot;&quot;,&quot;non-dropping-particle&quot;:&quot;&quot;},{&quot;family&quot;:&quot;Lascelles&quot;,&quot;given&quot;:&quot;Ben&quot;,&quot;parse-names&quot;:false,&quot;dropping-particle&quot;:&quot;&quot;,&quot;non-dropping-particle&quot;:&quot;&quot;},{&quot;family&quot;:&quot;Garamszegi&quot;,&quot;given&quot;:&quot;László Zsolt&quot;,&quot;parse-names&quot;:false,&quot;dropping-particle&quot;:&quot;&quot;,&quot;non-dropping-particle&quot;:&quot;&quot;},{&quot;family&quot;:&quot;Mavor&quot;,&quot;given&quot;:&quot;Roddy&quot;,&quot;parse-names&quot;:false,&quot;dropping-particle&quot;:&quot;&quot;,&quot;non-dropping-particle&quot;:&quot;&quot;},{&quot;family&quot;:&quot;Thaxter&quot;,&quot;given&quot;:&quot;Chris B.&quot;,&quot;parse-names&quot;:false,&quot;dropping-particle&quot;:&quot;&quot;,&quot;non-dropping-particle&quot;:&quot;&quot;},{&quot;family&quot;:&quot;Oro&quot;,&quot;given&quot;:&quot;Daniel&quot;,&quot;parse-names&quot;:false,&quot;dropping-particle&quot;:&quot;&quot;,&quot;non-dropping-particle&quot;:&quot;&quot;}],&quot;container-title&quot;:&quot;Oikos&quot;,&quot;DOI&quot;:&quot;10.1111/oik.02781&quot;,&quot;ISSN&quot;:&quot;0030-1299&quot;,&quot;URL&quot;:&quot;https://onlinelibrary.wiley.com/doi/10.1111/oik.02781&quot;,&quot;issued&quot;:{&quot;date-parts&quot;:[[2016,7,3]]},&quot;page&quot;:&quot;968-974&quot;,&quot;abstract&quot;:&quot;&lt;p&gt;The reasons for variation in group size among animal species remain poorly understood. Using ‘Ashmole's halo’ hypothesis of food depletion around colonies, we predict that foraging range imposes a ceiling on the maximum colony size of seabird species. We tested this with a phylogenetic comparative study of 43 species of seabirds (28 262 colonies), and investigated the interspecific correlation between colony size and foraging ranges. Foraging range showed weak relationships with the low percentiles of colony size of species, but the strength of the association increased for larger percentiles, peaking at the maximum colony sizes. To model constraints on the functional relationship between the focal traits, we applied a quantile regression based on maximum colony size. This showed that foraging range imposes a constraint to species’ maximum colony sizes with a slope around 2. This second‐order relationship is expected from the equation of the area of a circle. Thus, our large dataset and innovative statistical approach shows that foraging range imposes a ceiling on seabird colony sizes, providing strong support to the hypothesis that food availability is an important regulator of seabird populations.&lt;/p&gt;&quot;,&quot;publisher&quot;:&quot;Blackwell Publishing Ltd&quot;,&quot;issue&quot;:&quot;7&quot;,&quot;volume&quot;:&quot;125&quot;,&quot;container-title-short&quot;:&quot;&quot;},&quot;isTemporary&quot;:false},{&quot;id&quot;:&quot;4bc37f73-1a90-3355-8034-39326294277a&quot;,&quot;itemData&quot;:{&quot;type&quot;:&quot;article-journal&quot;,&quot;id&quot;:&quot;4bc37f73-1a90-3355-8034-39326294277a&quot;,&quot;title&quot;:&quot;The Evolution of Coloniality in Birds in Relation to Food, Habitat, Predation, and Life‐History Traits: A Comparative Analysis&quot;,&quot;author&quot;:[{&quot;family&quot;:&quot;Rolland&quot;,&quot;given&quot;:&quot;Cecile&quot;,&quot;parse-names&quot;:false,&quot;dropping-particle&quot;:&quot;&quot;,&quot;non-dropping-particle&quot;:&quot;&quot;},{&quot;family&quot;:&quot;Danchin&quot;,&quot;given&quot;:&quot;Etienne&quot;,&quot;parse-names&quot;:false,&quot;dropping-particle&quot;:&quot;&quot;,&quot;non-dropping-particle&quot;:&quot;&quot;},{&quot;family&quot;:&quot;de Fraipont&quot;,&quot;given&quot;:&quot;Michelle&quot;,&quot;parse-names&quot;:false,&quot;dropping-particle&quot;:&quot;&quot;,&quot;non-dropping-particle&quot;:&quot;&quot;}],&quot;container-title&quot;:&quot;The American Naturalist&quot;,&quot;DOI&quot;:&quot;10.1086/286137&quot;,&quot;ISSN&quot;:&quot;0003-0147&quot;,&quot;URL&quot;:&quot;https://www.journals.uchicago.edu/doi/10.1086/286137&quot;,&quot;issued&quot;:{&quot;date-parts&quot;:[[1998,6]]},&quot;page&quot;:&quot;514-529&quot;,&quot;issue&quot;:&quot;6&quot;,&quot;volume&quot;:&quot;151&quot;,&quot;container-title-short&quot;:&quot;Am Nat&quot;},&quot;isTemporary&quot;:false}]},{&quot;citationID&quot;:&quot;MENDELEY_CITATION_335ba658-9392-4e8b-a80c-c2e8c76b1f9a&quot;,&quot;properties&quot;:{&quot;noteIndex&quot;:0},&quot;isEdited&quot;:false,&quot;manualOverride&quot;:{&quot;isManuallyOverridden&quot;:false,&quot;citeprocText&quot;:&quot;(Hoekendijk et al., 2023; Procksch et al., 2020)&quot;,&quot;manualOverrideText&quot;:&quot;&quot;},&quot;citationTag&quot;:&quot;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&quot;,&quot;citationItems&quot;:[{&quot;id&quot;:&quot;dbd16f44-25f6-3fcb-97c7-2a76783b583f&quot;,&quot;itemData&quot;:{&quot;type&quot;:&quot;article-journal&quot;,&quot;id&quot;:&quot;dbd16f44-25f6-3fcb-97c7-2a76783b583f&quot;,&quot;title&quot;:&quot;Stay close, but not too close: aerial image analysis reveals patterns of social distancing in seal colonies&quot;,&quot;author&quot;:[{&quot;family&quot;:&quot;Hoekendijk&quot;,&quot;given&quot;:&quot;J. P. A.&quot;,&quot;parse-names&quot;:false,&quot;dropping-particle&quot;:&quot;&quot;,&quot;non-dropping-particle&quot;:&quot;&quot;},{&quot;family&quot;:&quot;Grundlehner&quot;,&quot;given&quot;:&quot;A.&quot;,&quot;parse-names&quot;:false,&quot;dropping-particle&quot;:&quot;&quot;,&quot;non-dropping-particle&quot;:&quot;&quot;},{&quot;family&quot;:&quot;Brasseur&quot;,&quot;given&quot;:&quot;S.&quot;,&quot;parse-names&quot;:false,&quot;dropping-particle&quot;:&quot;&quot;,&quot;non-dropping-particle&quot;:&quot;&quot;},{&quot;family&quot;:&quot;Kellenberger&quot;,&quot;given&quot;:&quot;B.&quot;,&quot;parse-names&quot;:false,&quot;dropping-particle&quot;:&quot;&quot;,&quot;non-dropping-particle&quot;:&quot;&quot;},{&quot;family&quot;:&quot;Tuia&quot;,&quot;given&quot;:&quot;D.&quot;,&quot;parse-names&quot;:false,&quot;dropping-particle&quot;:&quot;&quot;,&quot;non-dropping-particle&quot;:&quot;&quot;},{&quot;family&quot;:&quot;Aarts&quot;,&quot;given&quot;:&quot;G.&quot;,&quot;parse-names&quot;:false,&quot;dropping-particle&quot;:&quot;&quot;,&quot;non-dropping-particle&quot;:&quot;&quot;}],&quot;container-title&quot;:&quot;Royal Society Open Science&quot;,&quot;DOI&quot;:&quot;10.1098/rsos.230269&quot;,&quot;ISSN&quot;:&quot;2054-5703&quot;,&quot;URL&quot;:&quot;https://royalsocietypublishing.org/doi/10.1098/rsos.230269&quot;,&quot;issued&quot;:{&quot;date-parts&quot;:[[2023,8,9]]},&quot;abstract&quot;:&quot;&lt;p&gt;Many species aggregate in dense colonies. Species-specific spatial patterns provide clues about how colonies are shaped by various (a)biotic factors, including predation, temperature regulation or disease transmission. Using aerial imagery, we examined these patterns in colonies on land of two sympatric seal species: the harbour seal and grey seal. Results show that the density of grey seals on land is twice as high as that of harbour seals. Furthermore, the nearest neighbour distance (NND) of harbour seals (median = 1.06 m) is significantly larger than that of grey seals (median = 0.53 m). Avoidance at small distances (i.e. social distancing) was supported by spatial simulation: when the observed seal locations were shuffled slightly, the frequency of the smallest NNDs (0–25 cm) increased, while the most frequently observed NNDs decreased. As harbour seals are more prone to infectious diseases, we hypothesize that the larger NNDs might be a behavioural response to reduce pathogen transmission. The approach presented here can potentially be used as a practical tool to differentiate between harbour and grey seals in remote sensing applications, particularly in low to medium resolution imagery (e.g. satellite imagery), where morphological characteristics alone are insufficient to differentiate between species.&lt;/p&gt;&quot;,&quot;publisher&quot;:&quot;Royal Society Publishing&quot;,&quot;issue&quot;:&quot;8&quot;,&quot;volume&quot;:&quot;10&quot;,&quot;container-title-short&quot;:&quot;R Soc Open Sci&quot;},&quot;isTemporary&quot;:false},{&quot;id&quot;:&quot;b51c8127-7bb9-391c-836e-cc3918a37150&quot;,&quot;itemData&quot;:{&quot;type&quot;:&quot;article-journal&quot;,&quot;id&quot;:&quot;b51c8127-7bb9-391c-836e-cc3918a37150&quot;,&quot;title&quot;:&quot;The northernmost haulout site of South American sea lions and fur seals in the western South Atlantic&quot;,&quot;author&quot;:[{&quot;family&quot;:&quot;Procksch&quot;,&quot;given&quot;:&quot;Natália&quot;,&quot;parse-names&quot;:false,&quot;dropping-particle&quot;:&quot;&quot;,&quot;non-dropping-particle&quot;:&quot;&quot;},{&quot;family&quot;:&quot;Grandi&quot;,&quot;given&quot;:&quot;M. Florencia&quot;,&quot;parse-names&quot;:false,&quot;dropping-particle&quot;:&quot;&quot;,&quot;non-dropping-particle&quot;:&quot;&quot;},{&quot;family&quot;:&quot;Ott&quot;,&quot;given&quot;:&quot;Paulo Henrique&quot;,&quot;parse-names&quot;:false,&quot;dropping-particle&quot;:&quot;&quot;,&quot;non-dropping-particle&quot;:&quot;&quot;},{&quot;family&quot;:&quot;Groch&quot;,&quot;given&quot;:&quot;Karina&quot;,&quot;parse-names&quot;:false,&quot;dropping-particle&quot;:&quot;&quot;,&quot;non-dropping-particle&quot;:&quot;&quot;},{&quot;family&quot;:&quot;Flores&quot;,&quot;given&quot;:&quot;Paulo A.C.&quot;,&quot;parse-names&quot;:false,&quot;dropping-particle&quot;:&quot;&quot;,&quot;non-dropping-particle&quot;:&quot;&quot;},{&quot;family&quot;:&quot;Zagonel&quot;,&quot;given&quot;:&quot;Marcelo&quot;,&quot;parse-names&quot;:false,&quot;dropping-particle&quot;:&quot;&quot;,&quot;non-dropping-particle&quot;:&quot;&quot;},{&quot;family&quot;:&quot;Crespo&quot;,&quot;given&quot;:&quot;Enrique A.&quot;,&quot;parse-names&quot;:false,&quot;dropping-particle&quot;:&quot;&quot;,&quot;non-dropping-particle&quot;:&quot;&quot;},{&quot;family&quot;:&quot;Machado&quot;,&quot;given&quot;:&quot;Rodrigo&quot;,&quot;parse-names&quot;:false,&quot;dropping-particle&quot;:&quot;&quot;,&quot;non-dropping-particle&quot;:&quot;&quot;},{&quot;family&quot;:&quot;Pavez&quot;,&quot;given&quot;:&quot;Guido&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quot;,&quot;parse-names&quot;:false,&quot;dropping-particle&quot;:&quot;&quot;,&quot;non-dropping-particle&quot;:&quot;&quot;},{&quot;family&quot;:&quot;Oliveira&quot;,&quot;given&quot;:&quot;Larissa Rosa&quot;,&quot;parse-names&quot;:false,&quot;dropping-particle&quot;:&quot;&quot;,&quot;non-dropping-particle&quot;:&quot;de&quot;}],&quot;container-title&quot;:&quot;Scientific Reports&quot;,&quot;DOI&quot;:&quot;10.1038/s41598-020-76755-2&quot;,&quot;ISBN&quot;:&quot;0123456789&quot;,&quot;ISSN&quot;:&quot;20452322&quot;,&quot;PMID&quot;:&quot;33203946&quot;,&quot;URL&quot;:&quot;https://doi.org/10.1038/s41598-020-76755-2&quot;,&quot;issued&quot;:{&quot;date-parts&quot;:[[2020]]},&quot;page&quot;:&quot;1-15&quot;,&quot;abstract&quot;:&quot;We present estimates of the seasonal and spatial occupation by pinnipeds of the Wildlife Refuge of Ilha dos Lobos (WRIL), based on aerial photographic censuses. Twenty aerial photographic censuses were analysed between July 2010 and November 2018. To assess monthly differences in the numbers of pinnipeds in the WRIL we used a Generalized Linear Mixed Model. Spatial analysis was carried out using Kernel density analysis of the pinnipeds on a grid plotted along the WRIL. Subadult male South American sea lions (Otaria flavescens) were the most abundant pinniped in the WRIL. Potential females of this species were also recorded during half of the census. The maximum number of pinnipeds observed in the WRIL was 304 in September 2018, including an unexpected individual southern elephant seal (Mirounga leonina), and a high number of South American fur seal yearlings (Arctocephalus australis). However, there was no statistically significant difference in counts between months. In all months analysed, pinnipeds were most often found concentrated in the northern portion of the island, with the highest abundances reported in September. This study confirms the importance of the WRIL as a haulout site for pinnipeds in Brazil, recommends that land research and recreational activities occur in months when no pinnipeds are present, and encourages a regulated marine mammal-based tourism during winter and spring months.&quot;,&quot;publisher&quot;:&quot;Nature Publishing Group UK&quot;,&quot;issue&quot;:&quot;1&quot;,&quot;volume&quot;:&quot;10&quot;,&quot;container-title-short&quot;:&quot;Sci Rep&quot;},&quot;isTemporary&quot;:false}]},{&quot;citationID&quot;:&quot;MENDELEY_CITATION_5076aae6-29f8-46ff-b6fa-fa264ca728af&quot;,&quot;properties&quot;:{&quot;noteIndex&quot;:0},&quot;isEdited&quot;:false,&quot;manualOverride&quot;:{&quot;isManuallyOverridden&quot;:false,&quot;citeprocText&quot;:&quot;(Cohen et al., 2021; Schmaljohann et al., 2022)&quot;,&quot;manualOverrideText&quot;:&quot;&quot;},&quot;citationTag&quot;:&quot;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&quot;,&quot;citationItems&quot;:[{&quot;id&quot;:&quot;d3b48825-316b-31d3-9116-d02150d99926&quot;,&quot;itemData&quot;:{&quot;type&quot;:&quot;article-journal&quot;,&quot;id&quot;:&quot;d3b48825-316b-31d3-9116-d02150d99926&quot;,&quot;title&quot;:&quot;Understanding the ecological and evolutionary function of stopover in migrating birds&quot;,&quot;author&quot;:[{&quot;family&quot;:&quot;Schmaljohann&quot;,&quot;given&quot;:&quot;Heiko&quot;,&quot;parse-names&quot;:false,&quot;dropping-particle&quot;:&quot;&quot;,&quot;non-dropping-particle&quot;:&quot;&quot;},{&quot;family&quot;:&quot;Eikenaar&quot;,&quot;given&quot;:&quot;Cas&quot;,&quot;parse-names&quot;:false,&quot;dropping-particle&quot;:&quot;&quot;,&quot;non-dropping-particle&quot;:&quot;&quot;},{&quot;family&quot;:&quot;Sapir&quot;,&quot;given&quot;:&quot;Nir&quot;,&quot;parse-names&quot;:false,&quot;dropping-particle&quot;:&quot;&quot;,&quot;non-dropping-particle&quot;:&quot;&quot;}],&quot;container-title&quot;:&quot;Biological Reviews&quot;,&quot;DOI&quot;:&quot;10.1111/brv.12839&quot;,&quot;ISSN&quot;:&quot;1464-7931&quot;,&quot;URL&quot;:&quot;https://onlinelibrary.wiley.com/doi/10.1111/brv.12839&quot;,&quot;issued&quot;:{&quot;date-parts&quot;:[[2022,8,8]]},&quot;page&quot;:&quot;1231-1252&quot;,&quot;abstract&quot;:&quot;&lt;p&gt; Global movement patterns of migratory birds illustrate their fascinating physical and physiological abilities to cross continents and oceans. During their voyages, most birds land multiple times to make so‐called ‘stopovers’. Our current knowledge on the functions of stopover is mainly based on the proximate study of departure decisions. However, such studies are insufficient to gauge fully the ecological and evolutionary functions of stopover. If we study how a focal trait, e.g. changes in energy stores, affects the decision to depart from a stopover without considering the trait(s) that actually caused the bird to land, e.g. unfavourable environmental conditions for flight, we misinterpret the function of the stopover. It is thus important to realise and acknowledge that stopovers have many different functions, and that not every migrant has the same (set of) reasons to stop‐over. Additionally, we may obtain contradictory results because the significance of different traits to a migrant is context dependent. For instance, late spring migrants may be more prone to risk‐taking and depart from a stopover with lower energy stores than early spring migrants. Thus, we neglect that departure decisions are subject to selection to minimise immediate (mortality risk) and/or delayed (low future reproductive output) fitness costs. To alleviate these issues, we first define stopover as &lt;italic&gt;an interruption of migratory endurance flight to minimise immediate and/or delayed fitness costs&lt;/italic&gt; . Second, we review all probable functions of stopover, which include accumulating energy, various forms of physiological recovery and avoiding adverse environmental conditions for flight, and list potential other functions that are less well studied, such as minimising predation, recovery from physical exhaustion and spatiotemporal adjustments to migration. Third, derived from these aspects, we argue for a paradigm shift in stopover ecology research. This includes focusing on why an individual interrupts its migratory flight, which is more likely to identify the individual‐specific function(s) of the stopover correctly than departure‐decision studies. Moreover, we highlight that the selective forces acting on stopover decisions are context dependent and are expected to differ between, e.g. &lt;italic&gt;K&lt;/italic&gt; −/ &lt;italic&gt;r&lt;/italic&gt; ‐selected species, the sexes and migration strategies. For example, all else being equal, &lt;italic&gt;r&lt;/italic&gt; ‐selected species (low survival rate, high reproductive rate) should have a stronger urge to continue the migratory endurance flight or resume migration from a stopover because the potential increase in immediate fitness costs suffered from a flight is offset by the expected higher reproductive success in the subsequent breeding season. Finally, we propose to focus less on proximate mechanisms controlling landing and departure decisions, and more on ultimate mechanisms to identify the selective forces shaping stopover decisions. Our ideas are not limited to birds but can be applied to any migratory species. Our revised definition of stopover and the proposed paradigm shift has the potential to stimulate a fruitful discussion towards a better evolutionary ecological understanding of the functions of stopover. Furthermore, identifying the functions of stopover will support targeted measures to conserve and restore the functionality of stopover sites threatened by anthropogenic environmental changes. This is especially important for long‐distance migrants, which currently are in alarming decline. &lt;/p&gt;&quot;,&quot;publisher&quot;:&quot;John Wiley and Sons Inc&quot;,&quot;issue&quot;:&quot;4&quot;,&quot;volume&quot;:&quot;97&quot;,&quot;container-title-short&quot;:&quot;&quot;},&quot;isTemporary&quot;:false},{&quot;id&quot;:&quot;c2fe6d6f-a40d-3d0c-bf29-0d1b1ecf7ba4&quot;,&quot;itemData&quot;:{&quot;type&quot;:&quot;article-journal&quot;,&quot;id&quot;:&quot;c2fe6d6f-a40d-3d0c-bf29-0d1b1ecf7ba4&quot;,&quot;title&quot;:&quot;A place to land: spatiotemporal drivers of stopover habitat use by migrating birds&quot;,&quot;author&quot;:[{&quot;family&quot;:&quot;Cohen&quot;,&quot;given&quot;:&quot;Emily B.&quot;,&quot;parse-names&quot;:false,&quot;dropping-particle&quot;:&quot;&quot;,&quot;non-dropping-particle&quot;:&quot;&quot;},{&quot;family&quot;:&quot;Horton&quot;,&quot;given&quot;:&quot;Kyle G.&quot;,&quot;parse-names&quot;:false,&quot;dropping-particle&quot;:&quot;&quot;,&quot;non-dropping-particle&quot;:&quot;&quot;},{&quot;family&quot;:&quot;Marra&quot;,&quot;given&quot;:&quot;Peter P.&quot;,&quot;parse-names&quot;:false,&quot;dropping-particle&quot;:&quot;&quot;,&quot;non-dropping-particle&quot;:&quot;&quot;},{&quot;family&quot;:&quot;Clipp&quot;,&quot;given&quot;:&quot;Hannah L.&quot;,&quot;parse-names&quot;:false,&quot;dropping-particle&quot;:&quot;&quot;,&quot;non-dropping-particle&quot;:&quot;&quot;},{&quot;family&quot;:&quot;Farnsworth&quot;,&quot;given&quot;:&quot;Andrew&quot;,&quot;parse-names&quot;:false,&quot;dropping-particle&quot;:&quot;&quot;,&quot;non-dropping-particle&quot;:&quot;&quot;},{&quot;family&quot;:&quot;Smolinsky&quot;,&quot;given&quot;:&quot;Jaclyn A.&quot;,&quot;parse-names&quot;:false,&quot;dropping-particle&quot;:&quot;&quot;,&quot;non-dropping-particle&quot;:&quot;&quot;},{&quot;family&quot;:&quot;Sheldon&quot;,&quot;given&quot;:&quot;Daniel&quot;,&quot;parse-names&quot;:false,&quot;dropping-particle&quot;:&quot;&quot;,&quot;non-dropping-particle&quot;:&quot;&quot;},{&quot;family&quot;:&quot;Buler&quot;,&quot;given&quot;:&quot;Jeffrey J.&quot;,&quot;parse-names&quot;:false,&quot;dropping-particle&quot;:&quot;&quot;,&quot;non-dropping-particle&quot;:&quot;&quot;}],&quot;container-title&quot;:&quot;Ecology Letters&quot;,&quot;editor&quot;:[{&quot;family&quot;:&quot;Coulson&quot;,&quot;given&quot;:&quot;Tim&quot;,&quot;parse-names&quot;:false,&quot;dropping-particle&quot;:&quot;&quot;,&quot;non-dropping-particle&quot;:&quot;&quot;}],&quot;DOI&quot;:&quot;10.1111/ele.13618&quot;,&quot;ISSN&quot;:&quot;1461-023X&quot;,&quot;URL&quot;:&quot;https://onlinelibrary.wiley.com/doi/10.1111/ele.13618&quot;,&quot;issued&quot;:{&quot;date-parts&quot;:[[2021,1,7]]},&quot;page&quot;:&quot;38-49&quot;,&quot;abstract&quot;:&quot;&lt;p&gt; Migrating birds require &lt;italic&gt;en route&lt;/italic&gt; habitats to rest and refuel. Yet, habitat use has never been integrated with passage to understand the factors that determine where and when birds stopover during spring and autumn migration. Here, we introduce the stopover‐to‐passage ratio (SPR), the percentage of passage migrants that stop in an area, and use 8 years of data from 12 weather surveillance radars to estimate over 50% SPR during spring and autumn through the Gulf of Mexico and Atlantic coasts of the south‐eastern US, the most prominent corridor for North America’s migratory birds. During stopovers, birds concentrated close to the coast during spring and inland in forested landscapes during autumn, suggesting seasonal differences in habitat function and highlighting the vital role of stopover habitats in sustaining migratory communities. Beyond advancing understanding of migration ecology, SPR will facilitate conservation through identification of sites that are disproportionally selected for stopover by migrating birds. &lt;/p&gt;&quot;,&quot;publisher&quot;:&quot;Blackwell Publishing Ltd&quot;,&quot;issue&quot;:&quot;1&quot;,&quot;volume&quot;:&quot;24&quot;,&quot;container-title-short&quot;:&quot;Ecol Lett&quot;},&quot;isTemporary&quot;:false}]},{&quot;citationID&quot;:&quot;MENDELEY_CITATION_977a99b9-a5f4-4582-ac41-06129c21eb50&quot;,&quot;properties&quot;:{&quot;noteIndex&quot;:0},&quot;isEdited&quot;:false,&quot;manualOverride&quot;:{&quot;isManuallyOverridden&quot;:false,&quot;citeprocText&quot;:&quot;(Forero-Medina et al., 2021; Scheelings, 2023)&quot;,&quot;manualOverrideText&quot;:&quot;&quot;},&quot;citationTag&quot;:&quot;MENDELEY_CITATION_v3_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quot;,&quot;citationItems&quot;:[{&quot;id&quot;:&quot;7099b8f6-fac4-33b1-82a7-4b64a0444e22&quot;,&quot;itemData&quot;:{&quot;type&quot;:&quot;article-journal&quot;,&quot;id&quot;:&quot;7099b8f6-fac4-33b1-82a7-4b64a0444e22&quot;,&quot;title&quot;:&quot;Reproduction in Sea Turtles, a Review&quot;,&quot;author&quot;:[{&quot;family&quot;:&quot;Scheelings&quot;,&quot;given&quot;:&quot;T. Franciscus&quot;,&quot;parse-names&quot;:false,&quot;dropping-particle&quot;:&quot;&quot;,&quot;non-dropping-particle&quot;:&quot;&quot;}],&quot;container-title&quot;:&quot;Journal of Herpetological Medicine and Surgery&quot;,&quot;DOI&quot;:&quot;10.5818/jhms-d-22-00041&quot;,&quot;issued&quot;:{&quot;date-parts&quot;:[[2023,6,16]]},&quot;abstract&quot;:&quot;Sea turtles are among the most ancient vertebrates on Earth, having existed for more than 120 million years. They are a monophyletic group, comprised of two families and seven extant species. Despite the close phylogenetic relationships sea turtles share, there are significant differences in life history traits and reproductive strategies between the species, including migration, reproductive output, and neonatal behavior. Understanding these differences may be critical to reversing the declining population trends seen in most sea turtle populations.&quot;,&quot;publisher&quot;:&quot;Association of Reptilian and Amphibian Veterinarians (ARAV)&quot;,&quot;issue&quot;:&quot;2&quot;,&quot;volume&quot;:&quot;33&quot;,&quot;container-title-short&quot;:&quot;J Herpetol Med Surg&quot;},&quot;isTemporary&quot;:false},{&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a71710fb-341c-46bf-aadf-fb479a1277de&quot;,&quot;properties&quot;:{&quot;noteIndex&quot;:0},&quot;isEdited&quot;:false,&quot;manualOverride&quot;:{&quot;isManuallyOverridden&quot;:true,&quot;citeprocText&quot;:&quot;(Christie et al., 2016; Linchant et al., 2015; M. B. Lyons et al., 2019)&quot;,&quot;manualOverrideText&quot;:&quot;(Christie et al., 2016; Linchant et al., 2015; Lyons et al., 2019)&quot;},&quot;citationTag&quot;:&quot;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&quot;,&quot;citationItems&quot;:[{&quot;id&quot;:&quot;c483536d-9ed7-34b0-abdc-f61f3d56800b&quot;,&quot;itemData&quot;:{&quot;type&quot;:&quot;article-journal&quot;,&quot;id&quot;:&quot;c483536d-9ed7-34b0-abdc-f61f3d56800b&quot;,&quot;title&quot;:&quot;Unmanned aircraft systems in wildlife research: current and future applications of a transformative technology&quot;,&quot;author&quot;:[{&quot;family&quot;:&quot;Christie&quot;,&quot;given&quot;:&quot;Katherine S&quot;,&quot;parse-names&quot;:false,&quot;dropping-particle&quot;:&quot;&quot;,&quot;non-dropping-particle&quot;:&quot;&quot;},{&quot;family&quot;:&quot;Gilbert&quot;,&quot;given&quot;:&quot;Sophie L&quot;,&quot;parse-names&quot;:false,&quot;dropping-particle&quot;:&quot;&quot;,&quot;non-dropping-particle&quot;:&quot;&quot;},{&quot;family&quot;:&quot;Brown&quot;,&quot;given&quot;:&quot;Casey L&quot;,&quot;parse-names&quot;:false,&quot;dropping-particle&quot;:&quot;&quot;,&quot;non-dropping-particle&quot;:&quot;&quot;},{&quot;family&quot;:&quot;Hatfield&quot;,&quot;given&quot;:&quot;Michael&quot;,&quot;parse-names&quot;:false,&quot;dropping-particle&quot;:&quot;&quot;,&quot;non-dropping-particle&quot;:&quot;&quot;},{&quot;family&quot;:&quot;Hanson&quot;,&quot;given&quot;:&quot;Leanne&quot;,&quot;parse-names&quot;:false,&quot;dropping-particle&quot;:&quot;&quot;,&quot;non-dropping-particle&quot;:&quot;&quot;}],&quot;container-title&quot;:&quot;Frontiers in Ecology and the Environment&quot;,&quot;DOI&quot;:&quot;10.1002/fee.1281&quot;,&quot;ISSN&quot;:&quot;1540-9295&quot;,&quot;URL&quot;:&quot;https://esajournals.onlinelibrary.wiley.com/doi/10.1002/fee.1281&quot;,&quot;issued&quot;:{&quot;date-parts&quot;:[[2016,6]]},&quot;page&quot;:&quot;241-251&quot;,&quot;abstract&quot;:&quot;&lt;p&gt; Unmanned aircraft systems ( &lt;styled-content style=\&quot;fixed-case\&quot;&gt;UAS&lt;/styled-content&gt; ) – also called unmanned aerial vehicles ( &lt;styled-content style=\&quot;fixed-case\&quot;&gt;UAV&lt;/styled-content&gt; s) or drones – are an emerging tool that may provide a safer, more cost‐effective, and quieter alternative to traditional research methods. We review examples where &lt;styled-content style=\&quot;fixed-case\&quot;&gt;UAS&lt;/styled-content&gt; have been used to document wildlife abundance, behavior, and habitat, and illustrate the strengths and weaknesses of this technology with two case studies. We summarize research on behavioral responses of wildlife to &lt;styled-content style=\&quot;fixed-case\&quot;&gt;UAS&lt;/styled-content&gt; , and discuss the need to understand how recreational and commercial applications of this technology could disturb certain species. Currently, the widespread implementation of &lt;styled-content style=\&quot;fixed-case\&quot;&gt;UAS&lt;/styled-content&gt; by scientists is limited by flight range, regulatory frameworks, and a lack of validation. &lt;styled-content style=\&quot;fixed-case\&quot;&gt;UAS&lt;/styled-content&gt; are most effective when used to examine smaller areas close to their launch sites, whereas manned aircraft are recommended for surveying greater distances. The growing demand for &lt;styled-content style=\&quot;fixed-case\&quot;&gt;UAS&lt;/styled-content&gt; in research and industry is driving rapid regulatory and technological progress, which in turn will make them more accessible and effective as analytical tools. &lt;/p&gt;&quot;,&quot;issue&quot;:&quot;5&quot;,&quot;volume&quot;:&quot;14&quot;,&quot;container-title-short&quot;:&quot;Front Ecol Environ&quot;},&quot;isTemporary&quot;:false},{&quot;id&quot;:&quot;a3733b6f-aa36-3327-b96f-38c1814315ce&quot;,&quot;itemData&quot;:{&quot;type&quot;:&quot;article-journal&quot;,&quot;id&quot;:&quot;a3733b6f-aa36-3327-b96f-38c1814315ce&quot;,&quot;title&quot;:&quot;Are unmanned aircraft systems (UASs) the future of wildlife monitoring? A review of accomplishments and challenges&quot;,&quot;author&quot;:[{&quot;family&quot;:&quot;Linchant&quot;,&quot;given&quot;:&quot;Julie&quot;,&quot;parse-names&quot;:false,&quot;dropping-particle&quot;:&quot;&quot;,&quot;non-dropping-particle&quot;:&quot;&quot;},{&quot;family&quot;:&quot;Lisein&quot;,&quot;given&quot;:&quot;Jonathan&quot;,&quot;parse-names&quot;:false,&quot;dropping-particle&quot;:&quot;&quot;,&quot;non-dropping-particle&quot;:&quot;&quot;},{&quot;family&quot;:&quot;Semeki&quot;,&quot;given&quot;:&quot;Jean&quot;,&quot;parse-names&quot;:false,&quot;dropping-particle&quot;:&quot;&quot;,&quot;non-dropping-particle&quot;:&quot;&quot;},{&quot;family&quot;:&quot;Lejeune&quot;,&quot;given&quot;:&quot;Philippe&quot;,&quot;parse-names&quot;:false,&quot;dropping-particle&quot;:&quot;&quot;,&quot;non-dropping-particle&quot;:&quot;&quot;},{&quot;family&quot;:&quot;Vermeulen&quot;,&quot;given&quot;:&quot;Cédric&quot;,&quot;parse-names&quot;:false,&quot;dropping-particle&quot;:&quot;&quot;,&quot;non-dropping-particle&quot;:&quot;&quot;}],&quot;container-title&quot;:&quot;Mammal Review&quot;,&quot;DOI&quot;:&quot;10.1111/mam.12046&quot;,&quot;ISSN&quot;:&quot;03051838&quot;,&quot;URL&quot;:&quot;http://doi.wiley.com/10.1111/mam.12046&quot;,&quot;issued&quot;:{&quot;date-parts&quot;:[[2015,10]]},&quot;page&quot;:&quot;239-252&quot;,&quot;issue&quot;:&quot;4&quot;,&quot;volume&quot;:&quot;45&quot;,&quot;container-title-short&quot;:&quot;Mamm Rev&quot;},&quot;isTemporary&quot;:false},{&quot;id&quot;:&quot;9c9dfce0-7d57-313a-9d3c-70c5c4d07709&quot;,&quot;itemData&quot;:{&quot;type&quot;:&quot;article-journal&quot;,&quot;id&quot;:&quot;9c9dfce0-7d57-313a-9d3c-70c5c4d07709&quot;,&quot;title&quot;:&quot;Monitoring large and complex wildlife aggregations with drones&quot;,&quot;author&quot;:[{&quot;family&quot;:&quot;Lyons&quot;,&quot;given&quot;:&quot;Mitchell B.&quot;,&quot;parse-names&quot;:false,&quot;dropping-particle&quot;:&quot;&quot;,&quot;non-dropping-particle&quot;:&quot;&quot;},{&quot;family&quot;:&quot;Brandis&quot;,&quot;given&quot;:&quot;Kate J.&quot;,&quot;parse-names&quot;:false,&quot;dropping-particle&quot;:&quot;&quot;,&quot;non-dropping-particle&quot;:&quot;&quot;},{&quot;family&quot;:&quot;Murray&quot;,&quot;given&quot;:&quot;Nicholas J.&quot;,&quot;parse-names&quot;:false,&quot;dropping-particle&quot;:&quot;&quot;,&quot;non-dropping-particle&quot;:&quot;&quot;},{&quot;family&quot;:&quot;Wilshire&quot;,&quot;given&quot;:&quot;John H.&quot;,&quot;parse-names&quot;:false,&quot;dropping-particle&quot;:&quot;&quot;,&quot;non-dropping-particle&quot;:&quot;&quot;},{&quot;family&quot;:&quot;McCann&quot;,&quot;given&quot;:&quot;Justin A.&quot;,&quot;parse-names&quot;:false,&quot;dropping-particle&quot;:&quot;&quot;,&quot;non-dropping-particle&quot;:&quot;&quot;},{&quot;family&quot;:&quot;Kingsford&quot;,&quot;given&quot;:&quot;Richard T.&quot;,&quot;parse-names&quot;:false,&quot;dropping-particle&quot;:&quot;&quot;,&quot;non-dropping-particle&quot;:&quot;&quot;},{&quot;family&quot;:&quot;Callaghan&quot;,&quot;given&quot;:&quot;Corey T.&quot;,&quot;parse-names&quot;:false,&quot;dropping-particle&quot;:&quot;&quot;,&quot;non-dropping-particle&quot;:&quot;&quot;}],&quot;container-title&quot;:&quot;Methods in Ecology and Evolution&quot;,&quot;DOI&quot;:&quot;10.1111/2041-210X.13194&quot;,&quot;ISSN&quot;:&quot;2041210X&quot;,&quot;issued&quot;:{&quot;date-parts&quot;:[[2019]]},&quot;page&quot;:&quot;1024-1035&quot;,&quot;abstract&quot;:&quot;Recent advances in drone technology have rapidly led to their use for monitoring and managing wildlife populations but a broad and generalised framework for their application to complex wildlife aggregations is still lacking We present a generalised semi‐automated approach where machine learning can map targets of interest in drone imagery, supported by predictive modelling for estimating wildlife aggregation populations. We demonstrated this application on four large spatially complex breeding waterbird colonies on floodplains, ranging from ~20,000 to ~250,000 birds, providing estimates of bird nests Our mapping and modelling approach was applicable to all four colonies, without any modification, effectively dealing with variation in nest size, shape, colour and density and considerable background variation (vegetation, water, sand, soil etc.). Our semi‐automated approach was between 3 to 8 times faster than manually counting nests from imagery at the same level of accuracy This approach is a significant improvement for monitoring large and complex aggregations of wildlife, offering an innovative solution where ground counts are costly, difficult or not possible. Our framework requires minimal technical ability, is open‐source (Google Earth Engine and R), and easy to apply to other surveys. This article is protected by copyright. All rights reserved.&quot;,&quot;issue&quot;:&quot;7&quot;,&quot;volume&quot;:&quot;10&quot;,&quot;container-title-short&quot;:&quot;Methods Ecol Evol&quot;},&quot;isTemporary&quot;:false}]},{&quot;citationID&quot;:&quot;MENDELEY_CITATION_9deb4dda-9572-43c4-a031-838454331060&quot;,&quot;properties&quot;:{&quot;noteIndex&quot;:0},&quot;isEdited&quot;:false,&quot;manualOverride&quot;:{&quot;isManuallyOverridden&quot;:false,&quot;citeprocText&quot;:&quot;(Goebel et al., 2015; Hodgson et al., 2016, 2018; Ratcliffe et al., 2015)&quot;,&quot;manualOverrideText&quot;:&quot;&quot;},&quot;citationTag&quot;:&quot;MENDELEY_CITATION_v3_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XX0=&quot;,&quot;citationItems&quot;:[{&quot;id&quot;:&quot;35409724-d12e-37c1-97ca-6a098610a75c&quot;,&quot;itemData&quot;:{&quot;type&quot;:&quot;article-journal&quot;,&quot;id&quot;:&quot;35409724-d12e-37c1-97ca-6a098610a75c&quot;,&quot;title&quot;:&quot;Drones count wildlife more accurately and precisely than humans&quot;,&quot;author&quot;:[{&quot;family&quot;:&quot;Hodgson&quot;,&quot;given&quot;:&quot;Jarrod C.&quot;,&quot;parse-names&quot;:false,&quot;dropping-particle&quot;:&quot;&quot;,&quot;non-dropping-particle&quot;:&quot;&quot;},{&quot;family&quot;:&quot;Mott&quot;,&quot;given&quot;:&quot;Rowan&quot;,&quot;parse-names&quot;:false,&quot;dropping-particle&quot;:&quot;&quot;,&quot;non-dropping-particle&quot;:&quot;&quot;},{&quot;family&quot;:&quot;Baylis&quot;,&quot;given&quot;:&quot;Shane M.&quot;,&quot;parse-names&quot;:false,&quot;dropping-particle&quot;:&quot;&quot;,&quot;non-dropping-particle&quot;:&quot;&quot;},{&quot;family&quot;:&quot;Pham&quot;,&quot;given&quot;:&quot;Trung T.&quot;,&quot;parse-names&quot;:false,&quot;dropping-particle&quot;:&quot;&quot;,&quot;non-dropping-particle&quot;:&quot;&quot;},{&quot;family&quot;:&quot;Wotherspoon&quot;,&quot;given&quot;:&quot;Simon&quot;,&quot;parse-names&quot;:false,&quot;dropping-particle&quot;:&quot;&quot;,&quot;non-dropping-particle&quot;:&quot;&quot;},{&quot;family&quot;:&quot;Kilpatrick&quot;,&quot;given&quot;:&quot;Adam D.&quot;,&quot;parse-names&quot;:false,&quot;dropping-particle&quot;:&quot;&quot;,&quot;non-dropping-particle&quot;:&quot;&quot;},{&quot;family&quot;:&quot;Raja Segaran&quot;,&quot;given&quot;:&quot;Ramesh&quot;,&quot;parse-names&quot;:false,&quot;dropping-particle&quot;:&quot;&quot;,&quot;non-dropping-particle&quot;:&quot;&quot;},{&quot;family&quot;:&quot;Reid&quot;,&quot;given&quot;:&quot;Ian&quot;,&quot;parse-names&quot;:false,&quot;dropping-particle&quot;:&quot;&quot;,&quot;non-dropping-particle&quot;:&quot;&quot;},{&quot;family&quot;:&quot;Terauds&quot;,&quot;given&quot;:&quot;Aleks&quot;,&quot;parse-names&quot;:false,&quot;dropping-particle&quot;:&quot;&quot;,&quot;non-dropping-particle&quot;:&quot;&quot;},{&quot;family&quot;:&quot;Koh&quot;,&quot;given&quot;:&quot;Lian Pin&quot;,&quot;parse-names&quot;:false,&quot;dropping-particle&quot;:&quot;&quot;,&quot;non-dropping-particle&quot;:&quot;&quot;}],&quot;container-title&quot;:&quot;Methods in Ecology and Evolution&quot;,&quot;editor&quot;:[{&quot;family&quot;:&quot;Yoccoz&quot;,&quot;given&quot;:&quot;Nigel&quot;,&quot;parse-names&quot;:false,&quot;dropping-particle&quot;:&quot;&quot;,&quot;non-dropping-particle&quot;:&quot;&quot;}],&quot;DOI&quot;:&quot;10.1111/2041-210X.12974&quot;,&quot;ISSN&quot;:&quot;2041210X&quot;,&quot;URL&quot;:&quot;http://doi.wiley.com/10.1111/2041-210X.12974&quot;,&quot;issued&quot;:{&quot;date-parts&quot;:[[2018,5]]},&quot;page&quot;:&quot;1160-1167&quot;,&quot;issue&quot;:&quot;5&quot;,&quot;volume&quot;:&quot;9&quot;,&quot;container-title-short&quot;:&quot;Methods Ecol Evol&quot;},&quot;isTemporary&quot;:false},{&quot;id&quot;:&quot;c48f1a96-a27a-3b3a-82d3-cad2f6d801ba&quot;,&quot;itemData&quot;:{&quot;type&quot;:&quot;article-journal&quot;,&quot;id&quot;:&quot;c48f1a96-a27a-3b3a-82d3-cad2f6d801ba&quot;,&quot;title&quot;:&quot;Precision wildlife monitoring using unmanned aerial vehicles&quot;,&quot;author&quot;:[{&quot;family&quot;:&quot;Hodgson&quot;,&quot;given&quot;:&quot;Jarrod C.&quot;,&quot;parse-names&quot;:false,&quot;dropping-particle&quot;:&quot;&quot;,&quot;non-dropping-particle&quot;:&quot;&quot;},{&quot;family&quot;:&quot;Baylis&quot;,&quot;given&quot;:&quot;Shane M.&quot;,&quot;parse-names&quot;:false,&quot;dropping-particle&quot;:&quot;&quot;,&quot;non-dropping-particle&quot;:&quot;&quot;},{&quot;family&quot;:&quot;Mott&quot;,&quot;given&quot;:&quot;Rowan&quot;,&quot;parse-names&quot;:false,&quot;dropping-particle&quot;:&quot;&quot;,&quot;non-dropping-particle&quot;:&quot;&quot;},{&quot;family&quot;:&quot;Herrod&quot;,&quot;given&quot;:&quot;Ashley&quot;,&quot;parse-names&quot;:false,&quot;dropping-particle&quot;:&quot;&quot;,&quot;non-dropping-particle&quot;:&quot;&quot;},{&quot;family&quot;:&quot;Clarke&quot;,&quot;given&quot;:&quot;Rohan H.&quot;,&quot;parse-names&quot;:false,&quot;dropping-particle&quot;:&quot;&quot;,&quot;non-dropping-particle&quot;:&quot;&quot;}],&quot;container-title&quot;:&quot;Scientific Reports&quot;,&quot;DOI&quot;:&quot;10.1038/srep22574&quot;,&quot;ISSN&quot;:&quot;2045-2322&quot;,&quot;PMID&quot;:&quot;26986721&quot;,&quot;URL&quot;:&quot;http://www.nature.com/articles/srep22574&quot;,&quot;issued&quot;:{&quot;date-parts&quot;:[[2016,3,17]]},&quot;page&quot;:&quot;22574&quot;,&quot;publisher&quot;:&quot;Nature Publishing Group&quot;,&quot;issue&quot;:&quot;March&quot;,&quot;volume&quot;:&quot;6&quot;,&quot;container-title-short&quot;:&quot;Sci Rep&quot;},&quot;isTemporary&quot;:false},{&quot;id&quot;:&quot;d875ea85-5970-3e2e-9b76-4c272f6e430c&quot;,&quot;itemData&quot;:{&quot;type&quot;:&quot;article-journal&quot;,&quot;id&quot;:&quot;d875ea85-5970-3e2e-9b76-4c272f6e430c&quot;,&quot;title&quot;:&quot;A protocol for the aerial survey of penguin colonies using UAVs&quot;,&quot;author&quot;:[{&quot;family&quot;:&quot;Ratcliffe&quot;,&quot;given&quot;:&quot;Norman&quot;,&quot;parse-names&quot;:false,&quot;dropping-particle&quot;:&quot;&quot;,&quot;non-dropping-particle&quot;:&quot;&quot;},{&quot;family&quot;:&quot;Guihen&quot;,&quot;given&quot;:&quot;Damien&quot;,&quot;parse-names&quot;:false,&quot;dropping-particle&quot;:&quot;&quot;,&quot;non-dropping-particle&quot;:&quot;&quot;},{&quot;family&quot;:&quot;Robst&quot;,&quot;given&quot;:&quot;Jeremy&quot;,&quot;parse-names&quot;:false,&quot;dropping-particle&quot;:&quot;&quot;,&quot;non-dropping-particle&quot;:&quot;&quot;},{&quot;family&quot;:&quot;Crofts&quot;,&quot;given&quot;:&quot;Sarah&quot;,&quot;parse-names&quot;:false,&quot;dropping-particle&quot;:&quot;&quot;,&quot;non-dropping-particle&quot;:&quot;&quot;},{&quot;family&quot;:&quot;Stanworth&quot;,&quot;given&quot;:&quot;Andrew&quot;,&quot;parse-names&quot;:false,&quot;dropping-particle&quot;:&quot;&quot;,&quot;non-dropping-particle&quot;:&quot;&quot;},{&quot;family&quot;:&quot;Enderlein&quot;,&quot;given&quot;:&quot;Peter&quot;,&quot;parse-names&quot;:false,&quot;dropping-particle&quot;:&quot;&quot;,&quot;non-dropping-particle&quot;:&quot;&quot;}],&quot;container-title&quot;:&quot;Journal of Unmanned Vehicle Systems&quot;,&quot;DOI&quot;:&quot;10.1139/juvs-2015-0006&quot;,&quot;ISSN&quot;:&quot;2291-3467&quot;,&quot;URL&quot;:&quot;http://www.nrcresearchpress.com/doi/10.1139/juvs-2015-0006&quot;,&quot;issued&quot;:{&quot;date-parts&quot;:[[2015,9]]},&quot;page&quot;:&quot;95-101&quot;,&quot;abstract&quot;:&quot;&lt;p&gt;Penguins, and many other seabirds, often nest in the open in large colonies, and so are amenable to aerial survey. UAVs offer a flexible and inexpensive method of achieving this but, to date, few published examples are available. We present a protocol for acquiring aerial images of penguin colonies using UAVs and describe simple, open-source tools for processing these into counts. Our approach is demonstrated using a case study for a penguin colony in the Falkland Islands. We discuss the advantages and limitations of UAVs for penguin surveys and make recommendations for their wider application.&lt;/p&gt;&quot;,&quot;issue&quot;:&quot;3&quot;,&quot;volume&quot;:&quot;3&quot;,&quot;container-title-short&quot;:&quot;J Unmanned Veh Syst&quot;},&quot;isTemporary&quot;:false},{&quot;id&quot;:&quot;8674bddd-e6c7-3c10-a69e-43b5655de93d&quot;,&quot;itemData&quot;:{&quot;type&quot;:&quot;article-journal&quot;,&quot;id&quot;:&quot;8674bddd-e6c7-3c10-a69e-43b5655de93d&quot;,&quot;title&quot;:&quot;A small unmanned aerial system for estimating abundance and size of Antarctic predators&quot;,&quot;author&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family&quot;:&quot;Hinke&quot;,&quot;given&quot;:&quot;Jefferson T&quot;,&quot;parse-names&quot;:false,&quot;dropping-particle&quot;:&quot;&quot;,&quot;non-dropping-particle&quot;:&quot;&quot;},{&quot;family&quot;:&quot;Krause&quot;,&quot;given&quot;:&quot;Douglas J&quot;,&quot;parse-names&quot;:false,&quot;dropping-particle&quot;:&quot;&quot;,&quot;non-dropping-particle&quot;:&quot;&quot;},{&quot;family&quot;:&quot;Hann&quot;,&quot;given&quot;:&quot;Nancy A&quot;,&quot;parse-names&quot;:false,&quot;dropping-particle&quot;:&quot;&quot;,&quot;non-dropping-particle&quot;:&quot;&quot;},{&quot;family&quot;:&quot;Gardner&quot;,&quot;given&quot;:&quot;Steve&quot;,&quot;parse-names&quot;:false,&quot;dropping-particle&quot;:&quot;&quot;,&quot;non-dropping-particle&quot;:&quot;&quot;},{&quot;family&quot;:&quot;LeRoi&quot;,&quot;given&quot;:&quot;Donald J&quot;,&quot;parse-names&quot;:false,&quot;dropping-particle&quot;:&quot;&quot;,&quot;non-dropping-particle&quot;:&quot;&quot;}],&quot;container-title&quot;:&quot;Polar Biology&quot;,&quot;DOI&quot;:&quot;10.1007/s00300-014-1625-4&quot;,&quot;ISSN&quot;:&quot;0722-4060&quot;,&quot;URL&quot;:&quot;http://link.springer.com/10.1007/s00300-014-1625-4&quot;,&quot;issued&quot;:{&quot;date-parts&quot;:[[2015,5,8]]},&quot;page&quot;:&quot;619-630&quot;,&quot;issue&quot;:&quot;5&quot;,&quot;volume&quot;:&quot;38&quot;,&quot;container-title-short&quot;:&quot;Polar Biol&quot;},&quot;isTemporary&quot;:false}]},{&quot;citationID&quot;:&quot;MENDELEY_CITATION_3fcd0def-8322-4127-93b8-9a985fa55b79&quot;,&quot;properties&quot;:{&quot;noteIndex&quot;:0},&quot;isEdited&quot;:false,&quot;manualOverride&quot;:{&quot;isManuallyOverridden&quot;:false,&quot;citeprocText&quot;:&quot;(Krause et al., 2021)&quot;,&quot;manualOverrideText&quot;:&quot;&quot;},&quot;citationTag&quot;:&quot;MENDELEY_CITATION_v3_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&quot;,&quot;citationItems&quot;:[{&quot;id&quot;:&quot;5eb2d650-f849-37b2-aadf-11ddab0b7f31&quot;,&quot;itemData&quot;:{&quot;type&quot;:&quot;article-journal&quot;,&quot;id&quot;:&quot;5eb2d650-f849-37b2-aadf-11ddab0b7f31&quot;,&quot;title&quot;:&quot;Drones Minimize Antarctic Predator Responses Relative to Ground Survey Methods: An Appeal for Context in Policy Advice&quot;,&quot;author&quot;:[{&quot;family&quot;:&quot;Krause&quot;,&quot;given&quot;:&quot;Douglas J.&quot;,&quot;parse-names&quot;:false,&quot;dropping-particle&quot;:&quot;&quot;,&quot;non-dropping-particle&quot;:&quot;&quot;},{&quot;family&quot;:&quot;Hinke&quot;,&quot;given&quot;:&quot;Jefferson T.&quot;,&quot;parse-names&quot;:false,&quot;dropping-particle&quot;:&quot;&quot;,&quot;non-dropping-particle&quot;:&quot;&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container-title&quot;:&quot;Frontiers in Marine Science&quot;,&quot;DOI&quot;:&quot;10.3389/fmars.2021.648772&quot;,&quot;ISSN&quot;:&quot;2296-7745&quot;,&quot;URL&quot;:&quot;https://www.frontiersin.org/articles/10.3389/fmars.2021.648772/full&quot;,&quot;issued&quot;:{&quot;date-parts&quot;:[[2021,3,11]]},&quot;abstract&quot;:&quot;&lt;p&gt; Unoccupied aerial systems (UAS) have become common tools for ecological monitoring and management. However, UAS use has the potential to negatively affect wildlife. Both policy makers and practitioners require data about the potential impacts of UAS on natural biota, but few studies exist and some of the published results conflict. We conducted two experiments to assess the responses of chinstrap penguins ( &lt;italic&gt;Pygoscelis antarcticus&lt;/italic&gt; ), Antarctic fur seals ( &lt;italic&gt;Arctocephalus gazella&lt;/italic&gt; ), and leopard seals ( &lt;italic&gt;Hydrurga leptonyx&lt;/italic&gt; ) to UAS overflights. First, to provide a baseline for assessing disturbance from UAS operations, we compare behavioral responses from UAS flights to those from traditional, ground surveys. Second, to inform users and policy makers about preferred flight methods, we assess behavioral and physiological responses to UAS flown at specific altitudes, during different stages of breeding chronology, and with other site factors. Between January 2017 and March 2018 we conducted 268 UAS flight approaches and 36 ground-based surveys at Cape Shirreff, Antarctic Peninsula. We applied generalized linear mixed effects models and Kruskal-Wallis tests to 10,164 behavioral scores obtained from three independent observers. When directly compared, behavioral responses by all species to UAS overflights at 30 m were not different from control periods, while responses to ground surveys were significantly more intense. Behavioral responses generally increased as UAS flew lower, and for penguins those increases intensified as the breeding season progressed (i.e., guard and molt stages). We argue that results from UAS wildlife response studies need to be assessed relative to the impacts of alternative methods, and within the ecological context of the target species. Finally, we suggest data-driven best practices for both UAS use and for the design of future UAS-wildlife response studies. &lt;/p&gt;&quot;,&quot;publisher&quot;:&quot;Frontiers Media S.A.&quot;,&quot;volume&quot;:&quot;8&quot;,&quot;container-title-short&quot;:&quot;Front Mar Sci&quot;},&quot;isTemporary&quot;:false}]},{&quot;citationID&quot;:&quot;MENDELEY_CITATION_030da080-7c4e-4bb1-8250-60b79637d789&quot;,&quot;properties&quot;:{&quot;noteIndex&quot;:0},&quot;isEdited&quot;:false,&quot;manualOverride&quot;:{&quot;isManuallyOverridden&quot;:true,&quot;citeprocText&quot;:&quot;(Westoby et al., 2012; Wolf et al., 2014)&quot;,&quot;manualOverrideText&quot;:&quot;Westoby et al., 2012; Wolf et al., 2014)&quot;},&quot;citationTag&quot;:&quot;MENDELEY_CITATION_v3_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&quot;,&quot;citationItems&quot;:[{&quot;id&quot;:&quot;49bacb8b-3d6e-35d6-8fa3-1a8aa80b7b5a&quot;,&quot;itemData&quot;:{&quot;type&quot;:&quot;article-journal&quot;,&quot;id&quot;:&quot;49bacb8b-3d6e-35d6-8fa3-1a8aa80b7b5a&quot;,&quot;title&quot;:&quot;‘Structure-from-Motion’ photogrammetry: A low-cost, effective tool for geoscience applications&quot;,&quot;author&quot;:[{&quot;family&quot;:&quot;Westoby&quot;,&quot;given&quot;:&quot;M.J.&quot;,&quot;parse-names&quot;:false,&quot;dropping-particle&quot;:&quot;&quot;,&quot;non-dropping-particle&quot;:&quot;&quot;},{&quot;family&quot;:&quot;Brasington&quot;,&quot;given&quot;:&quot;J.&quot;,&quot;parse-names&quot;:false,&quot;dropping-particle&quot;:&quot;&quot;,&quot;non-dropping-particle&quot;:&quot;&quot;},{&quot;family&quot;:&quot;Glasser&quot;,&quot;given&quot;:&quot;N.F.&quot;,&quot;parse-names&quot;:false,&quot;dropping-particle&quot;:&quot;&quot;,&quot;non-dropping-particle&quot;:&quot;&quot;},{&quot;family&quot;:&quot;Hambrey&quot;,&quot;given&quot;:&quot;M.J.&quot;,&quot;parse-names&quot;:false,&quot;dropping-particle&quot;:&quot;&quot;,&quot;non-dropping-particle&quot;:&quot;&quot;},{&quot;family&quot;:&quot;Reynolds&quot;,&quot;given&quot;:&quot;J.M.&quot;,&quot;parse-names&quot;:false,&quot;dropping-particle&quot;:&quot;&quot;,&quot;non-dropping-particle&quot;:&quot;&quot;}],&quot;container-title&quot;:&quot;Geomorphology&quot;,&quot;DOI&quot;:&quot;10.1016/j.geomorph.2012.08.021&quot;,&quot;ISSN&quot;:&quot;0169555X&quot;,&quot;URL&quot;:&quot;https://linkinghub.elsevier.com/retrieve/pii/S0169555X12004217&quot;,&quot;issued&quot;:{&quot;date-parts&quot;:[[2012,12,15]]},&quot;page&quot;:&quot;300-314&quot;,&quot;abstract&quot;:&quo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quot;,&quot;volume&quot;:&quot;179&quot;,&quot;container-title-short&quot;:&quot;&quot;},&quot;isTemporary&quot;:false},{&quot;id&quot;:&quot;f75bc9ed-d545-3467-b061-823d0560f6ae&quot;,&quot;itemData&quot;:{&quot;type&quot;:&quot;book&quot;,&quot;id&quot;:&quot;f75bc9ed-d545-3467-b061-823d0560f6ae&quot;,&quot;title&quot;:&quot;Elements of Photogrammetry with Applications in GIS&quot;,&quot;author&quot;:[{&quot;family&quot;:&quot;Wolf&quot;,&quot;given&quot;:&quot;Paul R&quot;,&quot;parse-names&quot;:false,&quot;dropping-particle&quot;:&quot;&quot;,&quot;non-dropping-particle&quot;:&quot;&quot;},{&quot;family&quot;:&quot;Dewitt&quot;,&quot;given&quot;:&quot;Bon A&quot;,&quot;parse-names&quot;:false,&quot;dropping-particle&quot;:&quot;&quot;,&quot;non-dropping-particle&quot;:&quot;&quot;},{&quot;family&quot;:&quot;Wilkinson&quot;,&quot;given&quot;:&quot;Benjamin E&quot;,&quot;parse-names&quot;:false,&quot;dropping-particle&quot;:&quot;&quot;,&quot;non-dropping-particle&quot;:&quot;&quot;}],&quot;ISBN&quot;:&quot;9780071761116&quot;,&quot;URL&quot;:&quot;www.mhprofessional.com.&quot;,&quot;issued&quot;:{&quot;date-parts&quot;:[[2014]]},&quot;publisher-place&quot;:&quot;New York&quot;,&quot;edition&quot;:&quot;4th edition&quot;,&quot;publisher&quot;:&quot;McGraw Hill Education&quot;,&quot;container-title-short&quot;:&quot;&quot;},&quot;isTemporary&quot;:false}]},{&quot;citationID&quot;:&quot;MENDELEY_CITATION_94f0735e-22fd-404f-a198-4d4bf569cc2a&quot;,&quot;properties&quot;:{&quot;noteIndex&quot;:0},&quot;isEdited&quot;:false,&quot;manualOverride&quot;:{&quot;isManuallyOverridden&quot;:true,&quot;citeprocText&quot;:&quot;(Weinstein et al., 2022)&quot;,&quot;manualOverrideText&quot;:&quot;Weinstein et al., 2022&quot;},&quot;citationTag&quot;:&quot;MENDELEY_CITATION_v3_eyJjaXRhdGlvbklEIjoiTUVOREVMRVlfQ0lUQVRJT05fOTRmMDczNWUtMjJmZC00MDRmLWExOTgtNGQ0YmY1NjljYzJhIiwicHJvcGVydGllcyI6eyJub3RlSW5kZXgiOjB9LCJpc0VkaXRlZCI6ZmFsc2UsIm1hbnVhbE92ZXJyaWRlIjp7ImlzTWFudWFsbHlPdmVycmlkZGVuIjp0cnVlLCJjaXRlcHJvY1RleHQiOiIoV2VpbnN0ZWluIGV0IGFsLiwgMjAyMikiLCJtYW51YWxPdmVycmlkZVRleHQiOiJXZWluc3RlaW4gZXQgYWwuLCAyMDIy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XX0=&quot;,&quot;citationItems&quot;:[{&quot;id&quot;:&quot;c9452838-9d93-3103-935b-f153f8d90aad&quot;,&quot;itemData&quot;:{&quot;type&quot;:&quot;article-journal&quot;,&quot;id&quot;:&quot;c9452838-9d93-3103-935b-f153f8d90aad&quot;,&quot;title&quot;:&quot;A general deep learning model for bird detection in high-resolution airborne imagery&quot;,&quot;author&quot;:[{&quot;family&quot;:&quot;Weinstein&quot;,&quot;given&quot;:&quot;Ben G.&quot;,&quot;parse-names&quot;:false,&quot;dropping-particle&quot;:&quot;&quot;,&quot;non-dropping-particle&quot;:&quot;&quot;},{&quot;family&quot;:&quot;Garner&quot;,&quot;given&quot;:&quot;Lindsey&quot;,&quot;parse-names&quot;:false,&quot;dropping-particle&quot;:&quot;&quot;,&quot;non-dropping-particle&quot;:&quot;&quot;},{&quot;family&quot;:&quot;Saccomanno&quot;,&quot;given&quot;:&quot;Vienna R.&quot;,&quot;parse-names&quot;:false,&quot;dropping-particle&quot;:&quot;&quot;,&quot;non-dropping-particle&quot;:&quot;&quot;},{&quot;family&quot;:&quot;Steinkraus&quot;,&quot;given&quot;:&quot;Ashley&quot;,&quot;parse-names&quot;:false,&quot;dropping-particle&quot;:&quot;&quot;,&quot;non-dropping-particle&quot;:&quot;&quot;},{&quot;family&quot;:&quot;Ortega&quot;,&quot;given&quot;:&quot;Andrew&quot;,&quot;parse-names&quot;:false,&quot;dropping-particle&quot;:&quot;&quot;,&quot;non-dropping-particle&quot;:&quot;&quot;},{&quot;family&quot;:&quot;Brush&quot;,&quot;given&quot;:&quot;Kristen&quot;,&quot;parse-names&quot;:false,&quot;dropping-particle&quot;:&quot;&quot;,&quot;non-dropping-particle&quot;:&quot;&quot;},{&quot;family&quot;:&quot;Yenni&quot;,&quot;given&quot;:&quot;Glenda&quot;,&quot;parse-names&quot;:false,&quot;dropping-particle&quot;:&quot;&quot;,&quot;non-dropping-particle&quot;:&quot;&quot;},{&quot;family&quot;:&quot;McKellar&quot;,&quot;given&quot;:&quot;Ann E.&quot;,&quot;parse-names&quot;:false,&quot;dropping-particle&quot;:&quot;&quot;,&quot;non-dropping-particle&quot;:&quot;&quot;},{&quot;family&quot;:&quot;Converse&quot;,&quot;given&quot;:&quot;Rowan&quot;,&quot;parse-names&quot;:false,&quot;dropping-particle&quot;:&quot;&quot;,&quot;non-dropping-particle&quot;:&quot;&quot;},{&quot;family&quot;:&quot;Lippitt&quot;,&quot;given&quot;:&quot;Christopher D.&quot;,&quot;parse-names&quot;:false,&quot;dropping-particle&quot;:&quot;&quot;,&quot;non-dropping-particle&quot;:&quot;&quot;},{&quot;family&quot;:&quot;Wegmann&quot;,&quot;given&quot;:&quot;Alex&quot;,&quot;parse-names&quot;:false,&quot;dropping-particle&quot;:&quot;&quot;,&quot;non-dropping-particle&quot;:&quot;&quot;},{&quot;family&quot;:&quot;Holmes&quot;,&quot;given&quot;:&quot;Nick D.&quot;,&quot;parse-names&quot;:false,&quot;dropping-particle&quot;:&quot;&quot;,&quot;non-dropping-particle&quot;:&quot;&quot;},{&quot;family&quot;:&quot;Edney&quot;,&quot;given&quot;:&quot;Alice J.&quot;,&quot;parse-names&quot;:false,&quot;dropping-particle&quot;:&quot;&quot;,&quot;non-dropping-particle&quot;:&quot;&quot;},{&quot;family&quot;:&quot;Hart&quot;,&quot;given&quot;:&quot;Tom&quot;,&quot;parse-names&quot;:false,&quot;dropping-particle&quot;:&quot;&quot;,&quot;non-dropping-particle&quot;:&quot;&quot;},{&quot;family&quot;:&quot;Jessopp&quot;,&quot;given&quot;:&quot;Mark J.&quot;,&quot;parse-names&quot;:false,&quot;dropping-particle&quot;:&quot;&quot;,&quot;non-dropping-particle&quot;:&quot;&quot;},{&quot;family&quot;:&quot;Clarke&quot;,&quot;given&quot;:&quot;Rohan H.&quot;,&quot;parse-names&quot;:false,&quot;dropping-particle&quot;:&quot;&quot;,&quot;non-dropping-particle&quot;:&quot;&quot;},{&quot;family&quot;:&quot;Marchowski&quot;,&quot;given&quot;:&quot;Dominik&quot;,&quot;parse-names&quot;:false,&quot;dropping-particle&quot;:&quot;&quot;,&quot;non-dropping-particle&quot;:&quot;&quot;},{&quot;family&quot;:&quot;Senyondo&quot;,&quot;given&quot;:&quot;Henry&quot;,&quot;parse-names&quot;:false,&quot;dropping-particle&quot;:&quot;&quot;,&quot;non-dropping-particle&quot;:&quot;&quot;},{&quot;family&quot;:&quot;Dotson&quot;,&quot;given&quot;:&quot;Ryan&quot;,&quot;parse-names&quot;:false,&quot;dropping-particle&quot;:&quot;&quot;,&quot;non-dropping-particle&quot;:&quot;&quot;},{&quot;family&quot;:&quot;White&quot;,&quot;given&quot;:&quot;Ethan P.&quot;,&quot;parse-names&quot;:false,&quot;dropping-particle&quot;:&quot;&quot;,&quot;non-dropping-particle&quot;:&quot;&quot;},{&quot;family&quot;:&quot;Frederick&quot;,&quot;given&quot;:&quot;Peter&quot;,&quot;parse-names&quot;:false,&quot;dropping-particle&quot;:&quot;&quot;,&quot;non-dropping-particle&quot;:&quot;&quot;},{&quot;family&quot;:&quot;Ernest&quot;,&quot;given&quot;:&quot;S. K.Morgan&quot;,&quot;parse-names&quot;:false,&quot;dropping-particle&quot;:&quot;&quot;,&quot;non-dropping-particle&quot;:&quot;&quot;}],&quot;container-title&quot;:&quot;Ecological Applications&quot;,&quot;DOI&quot;:&quot;10.1002/eap.2694&quot;,&quot;ISSN&quot;:&quot;19395582&quot;,&quot;PMID&quot;:&quot;35708073&quot;,&quot;issued&quot;:{&quot;date-parts&quot;:[[2022]]},&quot;page&quot;:&quot;1-12&quot;,&quot;abstract&quot;:&quot;Advances in artificial intelligence for computer vision hold great promise for increasing the scales at which ecological systems can be studied. The distribution and behavior of individuals is central to ecology, and computer vision using deep neural networks can learn to detect individual objects in imagery. However, developing supervised models for ecological monitoring is challenging because it requires large amounts of human-labeled training data, requires advanced technical expertise and computational infrastructure, and is prone to overfitting. This limits application across space and time. One solution is developing generalized models that can be applied across species and ecosystems. Using over 250,000 annotations from 13 projects from around the world, we develop a general bird detection model that achieves over 65% recall and 50% precision on novel aerial data without any local training despite differences in species, habitat, and imaging methodology. Fine-tuning this model with only 1000 local annotations increases these values to an average of 84% recall and 69% precision by building on the general features learned from other data sources. Retraining from the general model improves local predictions even when moderately large annotation sets are available and makes model training faster and more stable. Our results demonstrate that general models for detecting broad classes of organisms using airborne imagery are achievable. These models can reduce the effort, expertise, and computational resources necessary for automating the detection of individual organisms across large scales, helping to transform the scale of data collection in ecology and the questions that can be addressed.&quot;,&quot;issue&quot;:&quot;8&quot;,&quot;volume&quot;:&quot;32&quot;,&quot;container-title-short&quot;:&quot;&quot;},&quot;isTemporary&quot;:false}]},{&quot;citationID&quot;:&quot;MENDELEY_CITATION_729aae54-ae4a-49bc-ac19-21d6bd50521a&quot;,&quot;properties&quot;:{&quot;noteIndex&quot;:0},&quot;isEdited&quot;:false,&quot;manualOverride&quot;:{&quot;isManuallyOverridden&quot;:true,&quot;citeprocText&quot;:&quot;(Procksch et al., 2020)&quot;,&quot;manualOverrideText&quot;:&quot;Procksch et al., 2020)&quot;},&quot;citationTag&quot;:&quot;MENDELEY_CITATION_v3_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&quot;,&quot;citationItems&quot;:[{&quot;id&quot;:&quot;b51c8127-7bb9-391c-836e-cc3918a37150&quot;,&quot;itemData&quot;:{&quot;type&quot;:&quot;article-journal&quot;,&quot;id&quot;:&quot;b51c8127-7bb9-391c-836e-cc3918a37150&quot;,&quot;title&quot;:&quot;The northernmost haulout site of South American sea lions and fur seals in the western South Atlantic&quot;,&quot;author&quot;:[{&quot;family&quot;:&quot;Procksch&quot;,&quot;given&quot;:&quot;Natália&quot;,&quot;parse-names&quot;:false,&quot;dropping-particle&quot;:&quot;&quot;,&quot;non-dropping-particle&quot;:&quot;&quot;},{&quot;family&quot;:&quot;Grandi&quot;,&quot;given&quot;:&quot;M. Florencia&quot;,&quot;parse-names&quot;:false,&quot;dropping-particle&quot;:&quot;&quot;,&quot;non-dropping-particle&quot;:&quot;&quot;},{&quot;family&quot;:&quot;Ott&quot;,&quot;given&quot;:&quot;Paulo Henrique&quot;,&quot;parse-names&quot;:false,&quot;dropping-particle&quot;:&quot;&quot;,&quot;non-dropping-particle&quot;:&quot;&quot;},{&quot;family&quot;:&quot;Groch&quot;,&quot;given&quot;:&quot;Karina&quot;,&quot;parse-names&quot;:false,&quot;dropping-particle&quot;:&quot;&quot;,&quot;non-dropping-particle&quot;:&quot;&quot;},{&quot;family&quot;:&quot;Flores&quot;,&quot;given&quot;:&quot;Paulo A.C.&quot;,&quot;parse-names&quot;:false,&quot;dropping-particle&quot;:&quot;&quot;,&quot;non-dropping-particle&quot;:&quot;&quot;},{&quot;family&quot;:&quot;Zagonel&quot;,&quot;given&quot;:&quot;Marcelo&quot;,&quot;parse-names&quot;:false,&quot;dropping-particle&quot;:&quot;&quot;,&quot;non-dropping-particle&quot;:&quot;&quot;},{&quot;family&quot;:&quot;Crespo&quot;,&quot;given&quot;:&quot;Enrique A.&quot;,&quot;parse-names&quot;:false,&quot;dropping-particle&quot;:&quot;&quot;,&quot;non-dropping-particle&quot;:&quot;&quot;},{&quot;family&quot;:&quot;Machado&quot;,&quot;given&quot;:&quot;Rodrigo&quot;,&quot;parse-names&quot;:false,&quot;dropping-particle&quot;:&quot;&quot;,&quot;non-dropping-particle&quot;:&quot;&quot;},{&quot;family&quot;:&quot;Pavez&quot;,&quot;given&quot;:&quot;Guido&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quot;,&quot;parse-names&quot;:false,&quot;dropping-particle&quot;:&quot;&quot;,&quot;non-dropping-particle&quot;:&quot;&quot;},{&quot;family&quot;:&quot;Oliveira&quot;,&quot;given&quot;:&quot;Larissa Rosa&quot;,&quot;parse-names&quot;:false,&quot;dropping-particle&quot;:&quot;&quot;,&quot;non-dropping-particle&quot;:&quot;de&quot;}],&quot;container-title&quot;:&quot;Scientific Reports&quot;,&quot;DOI&quot;:&quot;10.1038/s41598-020-76755-2&quot;,&quot;ISBN&quot;:&quot;0123456789&quot;,&quot;ISSN&quot;:&quot;20452322&quot;,&quot;PMID&quot;:&quot;33203946&quot;,&quot;URL&quot;:&quot;https://doi.org/10.1038/s41598-020-76755-2&quot;,&quot;issued&quot;:{&quot;date-parts&quot;:[[2020]]},&quot;page&quot;:&quot;1-15&quot;,&quot;abstract&quot;:&quot;We present estimates of the seasonal and spatial occupation by pinnipeds of the Wildlife Refuge of Ilha dos Lobos (WRIL), based on aerial photographic censuses. Twenty aerial photographic censuses were analysed between July 2010 and November 2018. To assess monthly differences in the numbers of pinnipeds in the WRIL we used a Generalized Linear Mixed Model. Spatial analysis was carried out using Kernel density analysis of the pinnipeds on a grid plotted along the WRIL. Subadult male South American sea lions (Otaria flavescens) were the most abundant pinniped in the WRIL. Potential females of this species were also recorded during half of the census. The maximum number of pinnipeds observed in the WRIL was 304 in September 2018, including an unexpected individual southern elephant seal (Mirounga leonina), and a high number of South American fur seal yearlings (Arctocephalus australis). However, there was no statistically significant difference in counts between months. In all months analysed, pinnipeds were most often found concentrated in the northern portion of the island, with the highest abundances reported in September. This study confirms the importance of the WRIL as a haulout site for pinnipeds in Brazil, recommends that land research and recreational activities occur in months when no pinnipeds are present, and encourages a regulated marine mammal-based tourism during winter and spring months.&quot;,&quot;publisher&quot;:&quot;Nature Publishing Group UK&quot;,&quot;issue&quot;:&quot;1&quot;,&quot;volume&quot;:&quot;10&quot;,&quot;container-title-short&quot;:&quot;Sci Rep&quot;},&quot;isTemporary&quot;:false}]},{&quot;citationID&quot;:&quot;MENDELEY_CITATION_c8109239-446d-491d-85bc-92faeadc81fa&quot;,&quot;properties&quot;:{&quot;noteIndex&quot;:0},&quot;isEdited&quot;:false,&quot;manualOverride&quot;:{&quot;isManuallyOverridden&quot;:false,&quot;citeprocText&quot;:&quot;(Brack et al., 2018)&quot;,&quot;manualOverrideText&quot;:&quot;&quot;},&quot;citationTag&quot;:&quot;MENDELEY_CITATION_v3_eyJjaXRhdGlvbklEIjoiTUVOREVMRVlfQ0lUQVRJT05fYzgxMDkyMzktNDQ2ZC00OTFkLTg1YmMtOTJmYWVhZGM4MWZhIiwicHJvcGVydGllcyI6eyJub3RlSW5kZXgiOjB9LCJpc0VkaXRlZCI6ZmFsc2UsIm1hbnVhbE92ZXJyaWRlIjp7ImlzTWFudWFsbHlPdmVycmlkZGVuIjpmYWxzZSwiY2l0ZXByb2NUZXh0IjoiKEJyYWNrIGV0IGFsLiwgMjAxOC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1dfQ==&quot;,&quot;citationItems&quot;:[{&quot;id&quot;:&quot;b3c9c8ee-2399-3362-8170-e29e5f18ddb4&quot;,&quot;itemData&quot;:{&quot;type&quot;:&quot;article-journal&quot;,&quot;id&quot;:&quot;b3c9c8ee-2399-3362-8170-e29e5f18ddb4&quot;,&quot;title&quot;:&quot;Detection errors in wildlife abundance estimates from Unmanned Aerial Systems (UAS) surveys: Synthesis, solutions, and challenges&quot;,&quot;author&quot;:[{&quot;family&quot;:&quot;Brack&quot;,&quot;given&quot;:&quot;Ismael&quot;,&quot;parse-names&quot;:false,&quot;dropping-particle&quot;:&quot;V.&quot;,&quot;non-dropping-particle&quot;:&quot;&quot;},{&quot;family&quot;:&quot;Kindel&quot;,&quot;given&quot;:&quot;Andreas&quot;,&quot;parse-names&quot;:false,&quot;dropping-particle&quot;:&quot;&quot;,&quot;non-dropping-particle&quot;:&quot;&quot;},{&quot;family&quot;:&quot;Oliveira&quot;,&quot;given&quot;:&quot;Luiz Flamarion B.&quot;,&quot;parse-names&quot;:false,&quot;dropping-particle&quot;:&quot;&quot;,&quot;non-dropping-particle&quot;:&quot;&quot;}],&quot;container-title&quot;:&quot;Methods in Ecology and Evolution&quot;,&quot;editor&quot;:[{&quot;family&quot;:&quot;Scales&quot;,&quot;given&quot;:&quot;Kylie&quot;,&quot;parse-names&quot;:false,&quot;dropping-particle&quot;:&quot;&quot;,&quot;non-dropping-particle&quot;:&quot;&quot;}],&quot;DOI&quot;:&quot;10.1111/2041-210X.13026&quot;,&quot;ISSN&quot;:&quot;2041-210X&quot;,&quot;URL&quot;:&quot;https://besjournals.onlinelibrary.wiley.com/doi/10.1111/2041-210X.13026&quot;,&quot;issued&quot;:{&quot;date-parts&quot;:[[2018,8,25]]},&quot;page&quot;:&quot;1864-1873&quot;,&quot;abstract&quot;:&quot;&lt;p&gt; &lt;list&gt; &lt;list-item&gt; &lt;p&gt; Unmanned aerial systems ( &lt;styled-content style=\&quot;fixed-case\&quot;&gt;UAS&lt;/styled-content&gt; ) are emerging as an accessible and versatile tool for ecologists, promising to revolutionize the way abundance and distribution data are obtained in wildlife studies. Establishment of &lt;styled-content style=\&quot;fixed-case\&quot;&gt;UAS&lt;/styled-content&gt; as an efficient and reliable tool demands understanding how detection errors influence &lt;styled-content style=\&quot;fixed-case\&quot;&gt;UAS&lt;/styled-content&gt; ‐derived counts and possible solutions to address them. &lt;/p&gt; &lt;/list-item&gt; &lt;list-item&gt; &lt;p&gt; We describe two types of false‐negative errors (availability and perception errors) and two types of false‐positive errors (misidentification and double count) that may bias abundance estimates from &lt;styled-content style=\&quot;fixed-case\&quot;&gt;UAS&lt;/styled-content&gt; surveys. Then, we discuss available methods to address detection errors in &lt;styled-content style=\&quot;fixed-case\&quot;&gt;UAS&lt;/styled-content&gt; surveys and point out challenges for future developments. We present hierarchical models as an integrative framework to account for multiple detection errors and datasets in &lt;styled-content style=\&quot;fixed-case\&quot;&gt;UAS&lt;/styled-content&gt; abundance modelling. &lt;/p&gt; &lt;/list-item&gt; &lt;list-item&gt; &lt;p&gt; Methods to address detection errors in &lt;styled-content style=\&quot;fixed-case\&quot;&gt;UAS&lt;/styled-content&gt; surveys depend on how data are collected (flight plan, images processing, and reviewing procedure). Conventional aerial surveys literature offers a set of solutions, especially to deal with false‐negative errors. Available auxiliary information (such as ground counts and telemetry data) facilitates estimating detection errors, although the versatility of &lt;styled-content style=\&quot;fixed-case\&quot;&gt;UAS&lt;/styled-content&gt; permits exploring novel approaches. Solutions involve planning separated strip transects, temporally replicating flights, carrying out counts in orthomosaics, and multiple observer protocol. When automatic image review is used, subsample manual reviewing, trial experiments, and semiautomated procedures might deal with algorithm errors. &lt;/p&gt; &lt;/list-item&gt; &lt;list-item&gt; &lt;p&gt; &lt;styled-content style=\&quot;fixed-case\&quot;&gt;UAS&lt;/styled-content&gt; surveys need to be consciously planned, thinking on what kind of errors can significantly affect counts and the use of raw counts and indices should be avoided. Approaches that formally account for false positives are needed, particularly for double counts. Hierarchical modelling (especially &lt;italic&gt;N&lt;/italic&gt; ‐mixture models) offers a fruitful framework to explore and combine solutions, integrating multiple datasets and accommodating different detection errors. &lt;/p&gt; &lt;/list-item&gt; &lt;/list&gt; &lt;/p&gt;&quot;,&quot;issue&quot;:&quot;8&quot;,&quot;volume&quot;:&quot;9&quot;,&quot;container-title-short&quot;:&quot;Methods Ecol Evol&quot;},&quot;isTemporary&quot;:false}]},{&quot;citationID&quot;:&quot;MENDELEY_CITATION_6334d892-b066-4c79-8f02-b147a33c1269&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NjMzNGQ4OTItYjA2Ni00Yzc5LThmMDItYjE0N2EzM2MxMjY5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6d982e16-d659-4b52-aa9f-a66685031ea4&quot;,&quot;properties&quot;:{&quot;noteIndex&quot;:0},&quot;isEdited&quot;:false,&quot;manualOverride&quot;:{&quot;isManuallyOverridden&quot;:false,&quot;citeprocText&quot;:&quot;(Fagundes &amp;#38; Ferrara, 2022)&quot;,&quot;manualOverrideText&quot;:&quot;&quot;},&quot;citationTag&quot;:&quot;MENDELEY_CITATION_v3_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&quot;,&quot;citationItems&quot;:[{&quot;id&quot;:&quot;516af9e7-7a06-33a2-adae-b1c9ca1e295b&quot;,&quot;itemData&quot;:{&quot;type&quot;:&quot;article-journal&quot;,&quot;id&quot;:&quot;516af9e7-7a06-33a2-adae-b1c9ca1e295b&quot;,&quot;title&quot;:&quot;The Use of Unmanned Aerial Vehicles (UAVs) to Study a Freshwater Turtle Population in The Brazilian Amazon&quot;,&quot;author&quot;:[{&quot;family&quot;:&quot;Fagundes&quot;,&quot;given&quot;:&quot;Camila K&quot;,&quot;parse-names&quot;:false,&quot;dropping-particle&quot;:&quot;&quot;,&quot;non-dropping-particle&quot;:&quot;&quot;},{&quot;family&quot;:&quot;Amend&quot;,&quot;given&quot;:&quot;Marcos&quot;,&quot;parse-names&quot;:false,&quot;dropping-particle&quot;:&quot;&quot;,&quot;non-dropping-particle&quot;:&quot;&quot;},{&quot;family&quot;:&quot;Ferrara&quot;,&quot;given&quot;:&quot;Camila R&quot;,&quot;parse-names&quot;:false,&quot;dropping-particle&quot;:&quot;&quot;,&quot;non-dropping-particle&quot;:&quot;&quot;}],&quot;container-title&quot;:&quot;Herpetological Conservation and Biology&quot;,&quot;issued&quot;:{&quot;date-parts&quot;:[[2022]]},&quot;page&quot;:&quot;43-50&quot;,&quot;abstract&quot;:&quot;Unmanned aerial vehicles (UAVs) or drones have been widely adopted recently for the conservation, management, and research of a variety of taxa with various purposes and have given good results. This study was the first one to analyze behavioral patterns and to evaluate the disturbance effect of the drone on individuals of a freshwater turtle species in a white river in the Brazilian Amazon. We found no turtles returned to the water during drone flights while nesting. We recorded that a safe altitude for observing Giant South American River Turtle (Podocnemis expansa) individuals that were in the water and basking during the nesting period was above 20 m and 40 m, respectively. Different categories of image acquisition had no significant effect on the number of individuals we counted. Also, the number of individuals detected by drones were not significantly different among the sampling times. The interaction of image acquisition type and time was also not significantly different. Data suggest that drones have performed efficiently for studying freshwater turtle populations in the Amazon. The tool can provide information about abundance, distribution, density, and reproductive behavior, which is particularly important in areas with mass nesting and mass hatching.&quot;,&quot;issue&quot;:&quot;1&quot;,&quot;volume&quot;:&quot;17&quot;,&quot;container-title-short&quot;:&quot;Herpetol Conserv Biol&quot;},&quot;isTemporary&quot;:false}]},{&quot;citationID&quot;:&quot;MENDELEY_CITATION_bda4c8fd-f255-4143-bdea-2399acd20ece&quot;,&quot;properties&quot;:{&quot;noteIndex&quot;:0},&quot;isEdited&quot;:false,&quot;manualOverride&quot;:{&quot;isManuallyOverridden&quot;:false,&quot;citeprocText&quot;:&quot;(Pouilly et al., 2012)&quot;,&quot;manualOverrideText&quot;:&quot;&quot;},&quot;citationTag&quot;:&quot;MENDELEY_CITATION_v3_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&quot;,&quot;citationItems&quot;:[{&quot;id&quot;:&quot;c5c13125-fb1a-3fe1-94d0-9d2025e7b48f&quot;,&quot;itemData&quot;:{&quot;type&quot;:&quot;article-journal&quot;,&quot;id&quot;:&quot;c5c13125-fb1a-3fe1-94d0-9d2025e7b48f&quot;,&quot;title&quot;:&quot;Mercury bioaccumulation patterns in fish from the Iténez river basin, Bolivian Amazon&quot;,&quot;author&quot;:[{&quot;family&quot;:&quot;Pouilly&quot;,&quot;given&quot;:&quot;Marc&quot;,&quot;parse-names&quot;:false,&quot;dropping-particle&quot;:&quot;&quot;,&quot;non-dropping-particle&quot;:&quot;&quot;},{&quot;family&quot;:&quot;Pérez&quot;,&quot;given&quot;:&quot;Tamara&quot;,&quot;parse-names&quot;:false,&quot;dropping-particle&quot;:&quot;&quot;,&quot;non-dropping-particle&quot;:&quot;&quot;},{&quot;family&quot;:&quot;Rejas&quot;,&quot;given&quot;:&quot;Danny&quot;,&quot;parse-names&quot;:false,&quot;dropping-particle&quot;:&quot;&quot;,&quot;non-dropping-particle&quot;:&quot;&quot;},{&quot;family&quot;:&quot;Guzman&quot;,&quot;given&quot;:&quot;Fabiola&quot;,&quot;parse-names&quot;:false,&quot;dropping-particle&quot;:&quot;&quot;,&quot;non-dropping-particle&quot;:&quot;&quot;},{&quot;family&quot;:&quot;Crespo&quot;,&quot;given&quot;:&quot;Giovanni&quot;,&quot;parse-names&quot;:false,&quot;dropping-particle&quot;:&quot;&quot;,&quot;non-dropping-particle&quot;:&quot;&quot;},{&quot;family&quot;:&quot;Duprey&quot;,&quot;given&quot;:&quot;Jean-Louis&quot;,&quot;parse-names&quot;:false,&quot;dropping-particle&quot;:&quot;&quot;,&quot;non-dropping-particle&quot;:&quot;&quot;},{&quot;family&quot;:&quot;Guimarães&quot;,&quot;given&quot;:&quot;Jean-Remy D.&quot;,&quot;parse-names&quot;:false,&quot;dropping-particle&quot;:&quot;&quot;,&quot;non-dropping-particle&quot;:&quot;&quot;}],&quot;container-title&quot;:&quot;Ecotoxicology and Environmental Safety&quot;,&quot;DOI&quot;:&quot;10.1016/j.ecoenv.2012.05.018&quot;,&quot;ISSN&quot;:&quot;01476513&quot;,&quot;URL&quot;:&quot;https://linkinghub.elsevier.com/retrieve/pii/S0147651312001686&quot;,&quot;issued&quot;:{&quot;date-parts&quot;:[[2012,9,1]]},&quot;page&quot;:&quot;8-15&quot;,&quot;abstract&quot;:&quot;The bioaccumulation mechanism expresses an increment of mercury concentration along the lifetime of each individual. It is generally investigated along the age or size range of organisms from a same population. Water chemistry and trophic position are important factors that may influence the emergence of bioaccumulation patterns. In order to detect the influence of these parameters on fish mercury bioaccumulation patterns, we explored the relations between mercury concentration, size and isotopic trophic position of fish populations of six species (three non piscivorous and three piscivorous) in three rivers of the Iténez basin (Bolivia) with different sediment load in water and anthropogenic impact. Fishes of the Iténez basin showed fairly lower mercury contamination in relation to the regional context. They presented lower total mercury concentrations in unperturbed clear water river (average of 0.051μgg-1 for non piscivores; 0.088μgg-1 for piscivores), intermediate values (average of 0.05 and 0.104μgg-1) in unperturbed white water river, whereas the highest values (average of 0.062 and 0.194μgg-1) were found in the perturbed clear water river. Piscivore and invertivore species showed significant positive bioaccumulation patterns in the perturbed river and in the unperturbed white water river. No positive pattern was detected in the unperturbed clear water river. Positive patterns could not be attributed to differences in trophic condition and mean fish mercury concentration between populations. Bioaccumulation seems not to be the main factor to explain increased mercury concentrations in fish from the perturbed river. © 2012 Elsevier Inc.&quot;,&quot;volume&quot;:&quot;83&quot;,&quot;container-title-short&quot;:&quot;Ecotoxicol Environ Saf&quot;},&quot;isTemporary&quot;:false}]},{&quot;citationID&quot;:&quot;MENDELEY_CITATION_23733bd8-66f9-4ddf-845d-15347d7abce9&quot;,&quot;properties&quot;:{&quot;noteIndex&quot;:0},&quot;isEdited&quot;:false,&quot;manualOverride&quot;:{&quot;isManuallyOverridden&quot;:false,&quot;citeprocText&quot;:&quot;(Ferrara et al., 2014)&quot;,&quot;manualOverrideText&quot;:&quot;&quot;},&quot;citationTag&quot;:&quot;MENDELEY_CITATION_v3_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&quot;,&quot;citationItems&quot;:[{&quot;id&quot;:&quot;78282a0a-8ce8-3896-b209-905224d13f13&quot;,&quot;itemData&quot;:{&quot;type&quot;:&quot;article-journal&quot;,&quot;id&quot;:&quot;78282a0a-8ce8-3896-b209-905224d13f13&quot;,&quot;title&quot;:&quot;Sound Communication and Social Behavior in an Amazonian River Turtle ( &lt;i&gt;Podocnemis expansa&lt;/i&gt; )&quot;,&quot;author&quot;:[{&quot;family&quot;:&quot;Ferrara&quot;,&quot;given&quot;:&quot;Camila Rudge&quot;,&quot;parse-names&quot;:false,&quot;dropping-particle&quot;:&quot;&quot;,&quot;non-dropping-particle&quot;:&quot;&quot;},{&quot;family&quot;:&quot;Vogt&quot;,&quot;given&quot;:&quot;Richard C.&quot;,&quot;parse-names&quot;:false,&quot;dropping-particle&quot;:&quot;&quot;,&quot;non-dropping-particle&quot;:&quot;&quot;},{&quot;family&quot;:&quot;Sousa-Lima&quot;,&quot;given&quot;:&quot;Renata S.&quot;,&quot;parse-names&quot;:false,&quot;dropping-particle&quot;:&quot;&quot;,&quot;non-dropping-particle&quot;:&quot;&quot;},{&quot;family&quot;:&quot;Tardio&quot;,&quot;given&quot;:&quot;Bruno M.R.&quot;,&quot;parse-names&quot;:false,&quot;dropping-particle&quot;:&quot;&quot;,&quot;non-dropping-particle&quot;:&quot;&quot;},{&quot;family&quot;:&quot;Bernardes&quot;,&quot;given&quot;:&quot;Virginia Campos Diniz&quot;,&quot;parse-names&quot;:false,&quot;dropping-particle&quot;:&quot;&quot;,&quot;non-dropping-particle&quot;:&quot;&quot;}],&quot;container-title&quot;:&quot;Herpetologica&quot;,&quot;DOI&quot;:&quot;10.1655/HERPETOLOGICA-D-13-00050R2&quot;,&quot;ISSN&quot;:&quot;0018-0831&quot;,&quot;URL&quot;:&quot;http://www.bioone.org/doi/abs/10.1655/HERPETOLOGICA-D-13-00050R2&quot;,&quot;issued&quot;:{&quot;date-parts&quot;:[[2014,6]]},&quot;page&quot;:&quot;149-156&quot;,&quot;abstract&quot;:&quot;The social behavior of turtles during the nesting season can be attributed to a series of functions such as reducing predation, increasing hatchling survivorship, and information exchange between nesting females. However, the mechanism(s) used to remain in a group during the different phases of nesting behavior has yet to be explained. The objective of this study is to document the sounds produced by Giant South American River Turtle, Podocnemis expansa, during the nesting period, and identify how acoustic mechanisms might facilitate social behavior and group aggregation during this period. From September 2009 to October 2011, the sound repertoire of P. expansa was identified during the nesting period, which begins with the migration of the turtles from the flooded forests to the nesting beaches and terminates when the hatchlings emerge and the females migrate with the hatchlings to the flooded forests. Sounds were recorded when the turtles were active in different behavioral patterns (1) migrating; (2) aggregating in front of the nesting beaches before basking; (3) nesting at night; (4) waiting in the water without nesting or after they have nested; and (5) waiting for the arrival of the hatchlings. We observed six types of sound in the recordings of turtles made during the nesting period. These data indicate that this species is social, and that sound plays an important role in the synchronization of the activities of groups during the nesting season. © 2014 by The Herpetologists' League, Inc.&quot;,&quot;publisher&quot;:&quot;Herpetologist's League Inc.&quot;,&quot;issue&quot;:&quot;2&quot;,&quot;volume&quot;:&quot;70&quot;,&quot;container-title-short&quot;:&quot;Herpetologica&quot;},&quot;isTemporary&quot;:false}]},{&quot;citationID&quot;:&quot;MENDELEY_CITATION_e5b0f198-506a-4c8e-89cb-d7b7f96ba996&quot;,&quot;properties&quot;:{&quot;noteIndex&quot;:0},&quot;isEdited&quot;:false,&quot;manualOverride&quot;:{&quot;isManuallyOverridden&quot;:false,&quot;citeprocText&quot;:&quot;(Alho &amp;#38; Pádua, 1982; Ferrara et al., 2010)&quot;,&quot;manualOverrideText&quot;:&quot;&quot;},&quot;citationTag&quot;:&quot;MENDELEY_CITATION_v3_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&quot;,&quot;citationItems&quot;:[{&quot;id&quot;:&quot;6ff5f743-c717-3d76-81e5-e2aa7f11a30e&quot;,&quot;itemData&quot;:{&quot;type&quot;:&quot;article-journal&quot;,&quot;id&quot;:&quot;6ff5f743-c717-3d76-81e5-e2aa7f11a30e&quot;,&quot;title&quot;:&quot;Reproductive parameters and nesting behavior of the Amazon turtle &lt;i&gt;Podocnemis expansa&lt;/i&gt; (Testudinata: Pelomedusidae) in Brazil&quot;,&quot;author&quot;:[{&quot;family&quot;:&quot;Alho&quot;,&quot;given&quot;:&quot;Cleber J. R.&quot;,&quot;parse-names&quot;:false,&quot;dropping-particle&quot;:&quot;&quot;,&quot;non-dropping-particle&quot;:&quot;&quot;},{&quot;family&quot;:&quot;Pádua&quot;,&quot;given&quot;:&quot;Luiz F. M.&quot;,&quot;parse-names&quot;:false,&quot;dropping-particle&quot;:&quot;&quot;,&quot;non-dropping-particle&quot;:&quot;&quot;}],&quot;container-title&quot;:&quot;Canadian Journal of Zoology&quot;,&quot;DOI&quot;:&quot;10.1139/z82-012&quot;,&quot;ISSN&quot;:&quot;0008-4301&quot;,&quot;URL&quot;:&quot;http://www.nrcresearchpress.com/doi/10.1139/z82-012&quot;,&quot;issued&quot;:{&quot;date-parts&quot;:[[1982,1,1]]},&quot;page&quot;:&quot;97-103&quot;,&quot;abstract&quot;:&quot;&lt;p&gt;The Amazon River turtle Podocnemis expansa was studied during the nesting and hatching seasons (October and December of 1978, 1979, and 1980) at a protected site in a Biological Reserve on the Trombetas River, a tributary of the Amazon. Mean carapace length of nesting females was 66 cm and mean carapace width 59 cm. Mean clutch size was 91.5 eggs (with 95% hatching success) and was positively correlated to carapace length, carapace width, plastron length, and plastron width. Carapace width was positively correlated to egg chamber height, and egg chamber diameter was positively correlated with nest depth, clutch size, and plastron width. There is a synchronization between low water and nesting.&lt;/p&gt;&quot;,&quot;issue&quot;:&quot;1&quot;,&quot;volume&quot;:&quot;60&quot;,&quot;container-title-short&quot;:&quot;Can J Zool&quot;},&quot;isTemporary&quot;:false},{&quot;id&quot;:&quot;0b4ab3fb-b265-3e53-b7e9-1bf6c8e0340e&quot;,&quot;itemData&quot;:{&quot;type&quot;:&quot;article-journal&quot;,&quot;id&quot;:&quot;0b4ab3fb-b265-3e53-b7e9-1bf6c8e0340e&quot;,&quot;title&quot;:&quot;Natural history notes: Podocnemis expansa Pre-Nesting Basking Behavior&quot;,&quot;author&quot;:[{&quot;family&quot;:&quot;Ferrara&quot;,&quot;given&quot;:&quot;Camila R.&quot;,&quot;parse-names&quot;:false,&quot;dropping-particle&quot;:&quot;&quot;,&quot;non-dropping-particle&quot;:&quot;&quot;},{&quot;family&quot;:&quot;Schneider&quot;,&quot;given&quot;:&quot;Larissa&quot;,&quot;parse-names&quot;:false,&quot;dropping-particle&quot;:&quot;&quot;,&quot;non-dropping-particle&quot;:&quot;&quot;},{&quot;family&quot;:&quot;Vogt&quot;,&quot;given&quot;:&quot;Richard C.&quot;,&quot;parse-names&quot;:false,&quot;dropping-particle&quot;:&quot;&quot;,&quot;non-dropping-particle&quot;:&quot;&quot;}],&quot;container-title&quot;:&quot;Herpetological Review&quot;,&quot;issued&quot;:{&quot;date-parts&quot;:[[2010]]},&quot;page&quot;:&quot;72-72&quot;,&quot;issue&quot;:&quot;1&quot;,&quot;volume&quot;:&quot;41&quot;,&quot;container-title-short&quot;:&quot;Herpetol Rev&quot;},&quot;isTemporary&quot;:false}]},{&quot;citationID&quot;:&quot;MENDELEY_CITATION_2eeeb239-57cb-432b-868f-0da8c84714b4&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MmVlZWIyMzktNTdjYi00MzJiLTg2OGYtMGRhOGM4NDcxNGI0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9f894944-2bc2-4d24-9ae6-b0f8b42e5ae4&quot;,&quot;properties&quot;:{&quot;noteIndex&quot;:0},&quot;isEdited&quot;:false,&quot;manualOverride&quot;:{&quot;isManuallyOverridden&quot;:false,&quot;citeprocText&quot;:&quot;(Calvert et al., 2009; Kendall et al., 2006; White et al., 2010)&quot;,&quot;manualOverrideText&quot;:&quot;&quot;},&quot;citationTag&quot;:&quot;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&quot;,&quot;citationItems&quot;:[{&quot;id&quot;:&quot;2bb41fca-422e-3a0d-816f-c99dfbd95cbf&quot;,&quot;itemData&quot;:{&quot;type&quot;:&quot;article-journal&quot;,&quot;id&quot;:&quot;2bb41fca-422e-3a0d-816f-c99dfbd95cbf&quot;,&quot;title&quot;:&quot;A hierarchical Bayesian approach to multi‐state mark–recapture: simulations and applications&quot;,&quot;author&quot;:[{&quot;family&quot;:&quot;Calvert&quot;,&quot;given&quot;:&quot;Anna M.&quot;,&quot;parse-names&quot;:false,&quot;dropping-particle&quot;:&quot;&quot;,&quot;non-dropping-particle&quot;:&quot;&quot;},{&quot;family&quot;:&quot;Bonner&quot;,&quot;given&quot;:&quot;Simon J.&quot;,&quot;parse-names&quot;:false,&quot;dropping-particle&quot;:&quot;&quot;,&quot;non-dropping-particle&quot;:&quot;&quot;},{&quot;family&quot;:&quot;Jonsen&quot;,&quot;given&quot;:&quot;Ian D.&quot;,&quot;parse-names&quot;:false,&quot;dropping-particle&quot;:&quot;&quot;,&quot;non-dropping-particle&quot;:&quot;&quot;},{&quot;family&quot;:&quot;Flemming&quot;,&quot;given&quot;:&quot;Joanna Mills&quot;,&quot;parse-names&quot;:false,&quot;dropping-particle&quot;:&quot;&quot;,&quot;non-dropping-particle&quot;:&quot;&quot;},{&quot;family&quot;:&quot;Walde&quot;,&quot;given&quot;:&quot;Sandra J.&quot;,&quot;parse-names&quot;:false,&quot;dropping-particle&quot;:&quot;&quot;,&quot;non-dropping-particle&quot;:&quot;&quot;},{&quot;family&quot;:&quot;Taylor&quot;,&quot;given&quot;:&quot;Philip D.&quot;,&quot;parse-names&quot;:false,&quot;dropping-particle&quot;:&quot;&quot;,&quot;non-dropping-particle&quot;:&quot;&quot;}],&quot;container-title&quot;:&quot;Journal of Applied Ecology&quot;,&quot;DOI&quot;:&quot;10.1111/j.1365-2664.2009.01636.x&quot;,&quot;ISSN&quot;:&quot;0021-8901&quot;,&quot;URL&quot;:&quot;https://besjournals.onlinelibrary.wiley.com/doi/10.1111/j.1365-2664.2009.01636.x&quot;,&quot;issued&quot;:{&quot;date-parts&quot;:[[2009,6,28]]},&quot;page&quot;:&quot;610-620&quot;,&quot;abstract&quot;:&quot;&lt;p&gt; &lt;list list-type=\&quot;explicit-label\&quot;&gt; &lt;list-item&gt; &lt;p&gt;Mark–recapture models are valuable for assessing diverse demographic and behavioural parameters, yet the precision of traditional estimates is often constrained by sparse empirical data. Bayesian inference explicitly recognizes estimation uncertainty, and hierarchical Bayes has proven particularly useful for dealing with sparseness by combining information across data sets.&lt;/p&gt; &lt;/list-item&gt; &lt;list-item&gt; &lt;p&gt;We developed a general hierarchical Bayesian multi‐state mark–recapture model, tested its performance on simulated data sets and applied it to real ecological data on stopovers by migratory birds.&lt;/p&gt; &lt;/list-item&gt; &lt;list-item&gt; &lt;p&gt;Our hierarchical model performed well in terms of both precision and accuracy of parameters when tested with simulated data of varying quality (sample size, capture and survivorship probabilities). It also provided more precise and accurate parameter estimates than a non‐hierarchical model when data were sparse.&lt;/p&gt; &lt;/list-item&gt; &lt;list-item&gt; &lt;p&gt;A specific version of the model, designed for estimation of daily transience and departure of migratory birds at a mid‐route stopover, was applied to 11 years of autumn migration data from Atlantic Canada. Hierarchical estimates of departure and transience were more precise than those derived from parallel non‐hierarchical and frequentist methods, and indicated that inter‐annual variability in parameters suggested by these other methods was largely due to sampling error.&lt;/p&gt; &lt;/list-item&gt; &lt;list-item&gt; &lt;p&gt; &lt;italic&gt;Synthesis and applications&lt;/italic&gt; . Estimates of demographic parameters, often derived from mark–recapture studies, provide the basis for evaluating the status of species at risk, for developing conservation and management strategies and for evaluating the results of current protocols. The hierarchical Bayesian multi‐state mark–recapture model presented here permits partitioning of complex parameter variation across space or time, and the simultaneous analysis of multiple data sets results in a marked increase in the precision of estimates derived from sparse capture data. Its structural flexibility should make it a valuable tool for conservation ecologists and wildlife managers. &lt;/p&gt; &lt;/list-item&gt; &lt;/list&gt; &lt;/p&gt;&quot;,&quot;issue&quot;:&quot;3&quot;,&quot;volume&quot;:&quot;46&quot;,&quot;container-title-short&quot;:&quot;&quot;},&quot;isTemporary&quot;:false},{&quot;id&quot;:&quot;efb6dad5-99fe-3406-8737-0bf61803eb5a&quot;,&quot;itemData&quot;:{&quot;type&quot;:&quot;article-journal&quot;,&quot;id&quot;:&quot;efb6dad5-99fe-3406-8737-0bf61803eb5a&quot;,&quot;title&quot;:&quot;Multistate Survival Models and Their Extensions in Program MARK&quot;,&quot;author&quot;:[{&quot;family&quot;:&quot;White&quot;,&quot;given&quot;:&quot;Garry C.&quot;,&quot;parse-names&quot;:false,&quot;dropping-particle&quot;:&quot;&quot;,&quot;non-dropping-particle&quot;:&quot;&quot;},{&quot;family&quot;:&quot;Kendall&quot;,&quot;given&quot;:&quot;William L.&quot;,&quot;parse-names&quot;:false,&quot;dropping-particle&quot;:&quot;&quot;,&quot;non-dropping-particle&quot;:&quot;&quot;},{&quot;family&quot;:&quot;Barker&quot;,&quot;given&quot;:&quot;Richard J.&quot;,&quot;parse-names&quot;:false,&quot;dropping-particle&quot;:&quot;&quot;,&quot;non-dropping-particle&quot;:&quot;&quot;}],&quot;container-title&quot;:&quot;Journal of Wildlife Management&quot;,&quot;DOI&quot;:&quot;10.2193/0022-541X(2006)70[1521:MSMATE]2.0.CO;2&quot;,&quot;ISSN&quot;:&quot;0022-541X&quot;,&quot;issued&quot;:{&quot;date-parts&quot;:[[2010,12]]},&quot;page&quot;:&quot;1521-1529&quot;,&quot;abstract&quot;:&quot;Program MARK provides .100 models for the estimation of population parameters from mark–encounter data. The multistate model of Brownie et al. (1993) and Hestbeck et al. (1991) allows animals to move between states with a probability of transition. The simplest multistate model is an extension of the Cormack–Jolly–Seber (CJS) live recapture model. Parameters estimated are state- specific survival rates and encounter probabilities and transition probabilities between states. The multistate model provides a valuable framework to evaluate important ecological questions. For example, estimation of state-specific survival and transition probabilities between the biological states of breeders and nonbreeders allows estimation of the cost of reproduction. Transitions between physical states, such as spatial areas, provide estimates needed for meta-population models. The basic multistate model uses only live recaptures, but 3 extensions are included in MARK. A multistate model with live and dead encounters is available, although the dead encounters are not state specific. Robust-design multistate models are also included in MARK, with both open and closed robust designs. These models assume that animals move between states only between primary sessions of the robust design. For the closed robust design, we can specify 12 different data types for the modeling of encounter probabilities during the primary session, including 6 versions of the closed model likelihood incorporating population size (N) directly in the likelihood, and 6 versions of the Huggins model in which N is estimated as a derived parameter outside the likelihood. One assumption that is generally necessary to estimate state-specific survival rates in the multistate model is that transitions take place immediately before encounter occasions. Otherwise, survival rates over the interval between encounter occasions are a mix of survival rates over multiple states. Advantages of using MARK to estimate the parameters of the various multistate models include flexibility of model specification to include group, time, and individual covariates, estimation of variance components, model averaging of parameter estimates, and Bayesian parameter estimation using Markov chain Monte Carlo procedures on the logit scale. (JOURNAL OF WILDLIFE&quot;,&quot;publisher&quot;:&quot;Wiley-Blackwell&quot;,&quot;issue&quot;:&quot;6&quot;,&quot;volume&quot;:&quot;70&quot;,&quot;container-title-short&quot;:&quot;&quot;},&quot;isTemporary&quot;:false},{&quot;id&quot;:&quot;47fbeb1f-66de-35a8-bd9a-f757703d0d29&quot;,&quot;itemData&quot;:{&quot;type&quot;:&quot;article-journal&quot;,&quot;id&quot;:&quot;47fbeb1f-66de-35a8-bd9a-f757703d0d29&quot;,&quot;title&quot;:&quot;COMBINING MULTISTATE CAPTURE–RECAPTURE DATA WITH TAG RECOVERIES TO ESTIMATE DEMOGRAPHIC PARAMETERS&quot;,&quot;author&quot;:[{&quot;family&quot;:&quot;Kendall&quot;,&quot;given&quot;:&quot;William L.&quot;,&quot;parse-names&quot;:false,&quot;dropping-particle&quot;:&quot;&quot;,&quot;non-dropping-particle&quot;:&quot;&quot;},{&quot;family&quot;:&quot;Conn&quot;,&quot;given&quot;:&quot;Paul B.&quot;,&quot;parse-names&quot;:false,&quot;dropping-particle&quot;:&quot;&quot;,&quot;non-dropping-particle&quot;:&quot;&quot;},{&quot;family&quot;:&quot;Hines&quot;,&quot;given&quot;:&quot;James E.&quot;,&quot;parse-names&quot;:false,&quot;dropping-particle&quot;:&quot;&quot;,&quot;non-dropping-particle&quot;:&quot;&quot;}],&quot;container-title&quot;:&quot;Ecology&quot;,&quot;DOI&quot;:&quot;10.1890/05-0637&quot;,&quot;ISSN&quot;:&quot;0012-9658&quot;,&quot;URL&quot;:&quot;http://doi.wiley.com/10.1890/05-0637&quot;,&quot;issued&quot;:{&quot;date-parts&quot;:[[2006,1]]},&quot;page&quot;:&quot;169-177&quot;,&quot;abstract&quot;:&quot;Matrix population models that allow an animal to occupy more than one state over time are important tools for population and evolutionary ecologists. Definition of state can vary, including location for metapopulation models and breeding state for life history models. For populations whose members can be marked and subsequently reencountered, multistate mark-recapture models are available to estimate the survival and transition probabilities needed to construct population models. Multistate models have proved extremely useful in this context, but they often require a substantial amount of data and restrict estimation of transition probabilities to those areas or states subjected to formal sampling effort. At the same time, for many species, there are considerable tag recovery data provided by the public that could be modeled in order to increase precision and to extend inference to a greater number of areas or states. Here we present a statistical model for combining multistate capture-recapture data (e.g., from a breeding ground study) with multistate tag recovery data (e.g., from wintering grounds). We use this method to analyze data from a study of Canada Geese (Branta canadensis) in the Atlantic Flyway of North America. Our analysis produced marginal improvement in precision, due to relatively few recoveries, but we demonstrate how precision could be further improved with increases in the probability that a retrieved tag is reported. © 2006 by the Ecological Society of America.&quot;,&quot;issue&quot;:&quot;1&quot;,&quot;volume&quot;:&quot;87&quot;,&quot;container-title-short&quot;:&quot;Ecology&quot;},&quot;isTemporary&quot;:false}]},{&quot;citationID&quot;:&quot;MENDELEY_CITATION_5314a82f-f504-48dc-b12a-7a2388896478&quot;,&quot;properties&quot;:{&quot;noteIndex&quot;:0},&quot;isEdited&quot;:false,&quot;manualOverride&quot;:{&quot;isManuallyOverridden&quot;:false,&quot;citeprocText&quot;:&quot;(Gimenez et al., 2007; Kery &amp;#38; Schaub, 2012)&quot;,&quot;manualOverrideText&quot;:&quot;&quot;},&quot;citationTag&quot;:&quot;MENDELEY_CITATION_v3_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&quot;,&quot;citationItems&quot;:[{&quot;id&quot;:&quot;7cd194d2-b3dd-34b4-8c80-5a99b39a4e33&quot;,&quot;itemData&quot;:{&quot;type&quot;:&quot;article-journal&quot;,&quot;id&quot;:&quot;7cd194d2-b3dd-34b4-8c80-5a99b39a4e33&quot;,&quot;title&quot;:&quot;State-space modelling of data on marked individuals&quot;,&quot;author&quot;:[{&quot;family&quot;:&quot;Gimenez&quot;,&quot;given&quot;:&quot;Olivier&quot;,&quot;parse-names&quot;:false,&quot;dropping-particle&quot;:&quot;&quot;,&quot;non-dropping-particle&quot;:&quot;&quot;},{&quot;family&quot;:&quot;Rossi&quot;,&quot;given&quot;:&quot;Vivien&quot;,&quot;parse-names&quot;:false,&quot;dropping-particle&quot;:&quot;&quot;,&quot;non-dropping-particle&quot;:&quot;&quot;},{&quot;family&quot;:&quot;Choquet&quot;,&quot;given&quot;:&quot;Rémi&quot;,&quot;parse-names&quot;:false,&quot;dropping-particle&quot;:&quot;&quot;,&quot;non-dropping-particle&quot;:&quot;&quot;},{&quot;family&quot;:&quot;Dehais&quot;,&quot;given&quot;:&quot;Camille&quot;,&quot;parse-names&quot;:false,&quot;dropping-particle&quot;:&quot;&quot;,&quot;non-dropping-particle&quot;:&quot;&quot;},{&quot;family&quot;:&quot;Doris&quot;,&quot;given&quot;:&quot;Blaise&quot;,&quot;parse-names&quot;:false,&quot;dropping-particle&quot;:&quot;&quot;,&quot;non-dropping-particle&quot;:&quot;&quot;},{&quot;family&quot;:&quot;Varella&quot;,&quot;given&quot;:&quot;Hubert&quot;,&quot;parse-names&quot;:false,&quot;dropping-particle&quot;:&quot;&quot;,&quot;non-dropping-particle&quot;:&quot;&quot;},{&quot;family&quot;:&quot;Vila&quot;,&quot;given&quot;:&quot;Jean-Pierre&quot;,&quot;parse-names&quot;:false,&quot;dropping-particle&quot;:&quot;&quot;,&quot;non-dropping-particle&quot;:&quot;&quot;},{&quot;family&quot;:&quot;Pradel&quot;,&quot;given&quot;:&quot;Roger&quot;,&quot;parse-names&quot;:false,&quot;dropping-particle&quot;:&quot;&quot;,&quot;non-dropping-particle&quot;:&quot;&quot;}],&quot;container-title&quot;:&quot;Ecological Modelling&quot;,&quot;DOI&quot;:&quot;10.1016/j.ecolmodel.2007.03.040&quot;,&quot;ISSN&quot;:&quot;03043800&quot;,&quot;URL&quot;:&quot;https://linkinghub.elsevier.com/retrieve/pii/S0304380007001925&quot;,&quot;issued&quot;:{&quot;date-parts&quot;:[[2007,8,24]]},&quot;page&quot;:&quot;431-438&quot;,&quot;abstract&quot;:&quot;State-space models have recently been proposed as a convenient and flexible framework for specifying stochastic models for the dynamics of wild animal populations. Here we focus on the modelling of data on marked individuals which is frequently used in order to estimate demographic parameters while accounting for imperfect detectability. We show how usual models to deal with capture-recapture and ring-recovery data can be fruitfully written as state-space models. An illustration is given using real data and a Bayesian approach using MCMC methods is implemented to estimate the parameters. Eventually, we discuss future developments that may be facilitated by the SSM formulation. © 2007 Elsevier B.V. All rights reserved.&quot;,&quot;issue&quot;:&quot;3-4&quot;,&quot;volume&quot;:&quot;206&quot;,&quot;container-title-short&quot;:&quot;Ecol Modell&quot;},&quot;isTemporary&quot;:false},{&quot;id&quot;:&quot;b82be1ec-5a16-3958-810b-e82f9a025706&quot;,&quot;itemData&quot;:{&quot;type&quot;:&quot;book&quot;,&quot;id&quot;:&quot;b82be1ec-5a16-3958-810b-e82f9a025706&quot;,&quot;title&quot;:&quot;Bayesian Population Analysis Using WinBUGS&quot;,&quot;author&quot;:[{&quot;family&quot;:&quot;Kery&quot;,&quot;given&quot;:&quot;Mark Marc&quot;,&quot;parse-names&quot;:false,&quot;dropping-particle&quot;:&quot;&quot;,&quot;non-dropping-particle&quot;:&quot;&quot;},{&quot;family&quot;:&quot;Schaub&quot;,&quot;given&quot;:&quot;Michael&quot;,&quot;parse-names&quot;:false,&quot;dropping-particle&quot;:&quot;&quot;,&quot;non-dropping-particle&quot;:&quot;&quot;}],&quot;container-title&quot;:&quot;Bayesian Population Analysis Using WinBUGS&quot;,&quot;DOI&quot;:&quot;10.1016/C2010-0-68368-4&quot;,&quot;ISBN&quot;:&quot;9780123870209&quot;,&quot;URL&quot;:&quot;http://linkinghub.elsevier.com/retrieve/pii/B9780123870209000249&quot;,&quot;issued&quot;:{&quot;date-parts&quot;:[[2012]]},&quot;abstract&quot;:&quot;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Bayesian Population Analysis Using WinBUGS goes right to the heart of the matter by providing ecologists with a comprehensive, yet concise, guide to applying WinBUGS to the types of models that they use most often: linear (LM), generalized linear (GLM), linear mixed (LMM) and generalized linear mixed models (GLMM).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 2012 Elsevier Inc. All rights reserved.&quot;,&quot;publisher&quot;:&quot;Academic Press&quot;,&quot;container-title-short&quot;:&quot;&quot;},&quot;isTemporary&quot;:false}]},{&quot;citationID&quot;:&quot;MENDELEY_CITATION_4269462d-451c-49d5-a5ba-391eaf3b974e&quot;,&quot;properties&quot;:{&quot;noteIndex&quot;:0},&quot;isEdited&quot;:false,&quot;manualOverride&quot;:{&quot;isManuallyOverridden&quot;:false,&quot;citeprocText&quot;:&quot;(de Valpine et al., 2017, 2024)&quot;,&quot;manualOverrideText&quot;:&quot;&quot;},&quot;citationTag&quot;:&quot;MENDELEY_CITATION_v3_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&quot;,&quot;citationItems&quot;:[{&quot;id&quot;:&quot;a5e98b9f-cd42-3ef1-9217-6d21b918759d&quot;,&quot;itemData&quot;:{&quot;type&quot;:&quot;article-journal&quot;,&quot;id&quot;:&quot;a5e98b9f-cd42-3ef1-9217-6d21b918759d&quot;,&quot;title&quot;:&quot;Programming with models: writing statistical algorithms for general model structures with NIMBLE&quot;,&quot;author&quot;:[{&quot;family&quot;:&quot;Valpine&quot;,&quot;given&quot;:&quot;P&quot;,&quot;parse-names&quot;:false,&quot;dropping-particle&quot;:&quot;&quot;,&quot;non-dropping-particle&quot;:&quot;de&quot;},{&quot;family&quot;:&quot;Turek&quot;,&quot;given&quot;:&quot;D&quot;,&quot;parse-names&quot;:false,&quot;dropping-particle&quot;:&quot;&quot;,&quot;non-dropping-particle&quot;:&quot;&quot;},{&quot;family&quot;:&quot;Paciorek&quot;,&quot;given&quot;:&quot;C J&quot;,&quot;parse-names&quot;:false,&quot;dropping-particle&quot;:&quot;&quot;,&quot;non-dropping-particle&quot;:&quot;&quot;},{&quot;family&quot;:&quot;Anderson-Bergman&quot;,&quot;given&quot;:&quot;C&quot;,&quot;parse-names&quot;:false,&quot;dropping-particle&quot;:&quot;&quot;,&quot;non-dropping-particle&quot;:&quot;&quot;},{&quot;family&quot;:&quot;Temple Lang&quot;,&quot;given&quot;:&quot;D&quot;,&quot;parse-names&quot;:false,&quot;dropping-particle&quot;:&quot;&quot;,&quot;non-dropping-particle&quot;:&quot;&quot;},{&quot;family&quot;:&quot;Bodik&quot;,&quot;given&quot;:&quot;R&quot;,&quot;parse-names&quot;:false,&quot;dropping-particle&quot;:&quot;&quot;,&quot;non-dropping-particle&quot;:&quot;&quot;}],&quot;container-title&quot;:&quot;Journal of Computational and Graphical Statistics&quot;,&quot;DOI&quot;:&quot;10.1080/10618600.2016.1172487&quot;,&quot;issued&quot;:{&quot;date-parts&quot;:[[2017]]},&quot;page&quot;:&quot;403-417&quot;,&quot;volume&quot;:&quot;26&quot;,&quot;container-title-short&quot;:&quot;&quot;},&quot;isTemporary&quot;:false},{&quot;id&quot;:&quot;10afc7d4-57fd-3636-b0c9-274becff9175&quot;,&quot;itemData&quot;:{&quot;type&quot;:&quot;article&quot;,&quot;id&quot;:&quot;10afc7d4-57fd-3636-b0c9-274becff9175&quot;,&quot;title&quot;:&quot;NIMBLE: MCMC, Particle Filtering, and Programmable Hierarchical Modeling&quot;,&quot;author&quot;:[{&quot;family&quot;:&quot;Valpine&quot;,&quot;given&quot;:&quot;P&quot;,&quot;parse-names&quot;:false,&quot;dropping-particle&quot;:&quot;&quot;,&quot;non-dropping-particle&quot;:&quot;de&quot;},{&quot;family&quot;:&quot;Paciorek&quot;,&quot;given&quot;:&quot;C&quot;,&quot;parse-names&quot;:false,&quot;dropping-particle&quot;:&quot;&quot;,&quot;non-dropping-particle&quot;:&quot;&quot;},{&quot;family&quot;:&quot;Turek&quot;,&quot;given&quot;:&quot;D&quot;,&quot;parse-names&quot;:false,&quot;dropping-particle&quot;:&quot;&quot;,&quot;non-dropping-particle&quot;:&quot;&quot;},{&quot;family&quot;:&quot;Michaud&quot;,&quot;given&quot;:&quot;N&quot;,&quot;parse-names&quot;:false,&quot;dropping-particle&quot;:&quot;&quot;,&quot;non-dropping-particle&quot;:&quot;&quot;},{&quot;family&quot;:&quot;Anderson-Bergman&quot;,&quot;given&quot;:&quot;C&quot;,&quot;parse-names&quot;:false,&quot;dropping-particle&quot;:&quot;&quot;,&quot;non-dropping-particle&quot;:&quot;&quot;},{&quot;family&quot;:&quot;Obermeyer&quot;,&quot;given&quot;:&quot;F&quot;,&quot;parse-names&quot;:false,&quot;dropping-particle&quot;:&quot;&quot;,&quot;non-dropping-particle&quot;:&quot;&quot;},{&quot;family&quot;:&quot;Wehrhahn Cortes&quot;,&quot;given&quot;:&quot;C&quot;,&quot;parse-names&quot;:false,&quot;dropping-particle&quot;:&quot;&quot;,&quot;non-dropping-particle&quot;:&quot;&quot;},{&quot;family&quot;:&quot;Rodríguez&quot;,&quot;given&quot;:&quot;A&quot;,&quot;parse-names&quot;:false,&quot;dropping-particle&quot;:&quot;&quot;,&quot;non-dropping-particle&quot;:&quot;&quot;},{&quot;family&quot;:&quot;Temple Lang&quot;,&quot;given&quot;:&quot;D&quot;,&quot;parse-names&quot;:false,&quot;dropping-particle&quot;:&quot;&quot;,&quot;non-dropping-particle&quot;:&quot;&quot;},{&quot;family&quot;:&quot;Zhang&quot;,&quot;given&quot;:&quot;W&quot;,&quot;parse-names&quot;:false,&quot;dropping-particle&quot;:&quot;&quot;,&quot;non-dropping-particle&quot;:&quot;&quot;},{&quot;family&quot;:&quot;Paganin&quot;,&quot;given&quot;:&quot;S&quot;,&quot;parse-names&quot;:false,&quot;dropping-particle&quot;:&quot;&quot;,&quot;non-dropping-particle&quot;:&quot;&quot;},{&quot;family&quot;:&quot;Hug&quot;,&quot;given&quot;:&quot;J&quot;,&quot;parse-names&quot;:false,&quot;dropping-particle&quot;:&quot;&quot;,&quot;non-dropping-particle&quot;:&quot;&quot;},{&quot;family&quot;:&quot;Dam-Bates&quot;,&quot;given&quot;:&quot;P&quot;,&quot;parse-names&quot;:false,&quot;dropping-particle&quot;:&quot;&quot;,&quot;non-dropping-particle&quot;:&quot;van&quot;}],&quot;DOI&quot;:&quot;10.5281/zenodo.1211190&quot;,&quot;URL&quot;:&quot;https://cran.r-project.org/package=nimble&quot;,&quot;issued&quot;:{&quot;date-parts&quot;:[[2024]]},&quot;container-title-short&quot;:&quot;&quot;},&quot;isTemporary&quot;:false}]},{&quot;citationID&quot;:&quot;MENDELEY_CITATION_13e2a57b-fab1-4a48-81d5-1bc5eb69a1f7&quot;,&quot;properties&quot;:{&quot;noteIndex&quot;:0},&quot;isEdited&quot;:false,&quot;manualOverride&quot;:{&quot;isManuallyOverridden&quot;:false,&quot;citeprocText&quot;:&quot;(R Core Team, 2023)&quot;,&quot;manualOverrideText&quot;:&quot;&quot;},&quot;citationTag&quot;:&quot;MENDELEY_CITATION_v3_eyJjaXRhdGlvbklEIjoiTUVOREVMRVlfQ0lUQVRJT05fMTNlMmE1N2ItZmFiMS00YTQ4LTgxZDUtMWJjNWViNjlhMWY3IiwicHJvcGVydGllcyI6eyJub3RlSW5kZXgiOjB9LCJpc0VkaXRlZCI6ZmFsc2UsIm1hbnVhbE92ZXJyaWRlIjp7ImlzTWFudWFsbHlPdmVycmlkZGVuIjpmYWxzZSwiY2l0ZXByb2NUZXh0IjoiKFIgQ29yZSBUZWFtLCAyMDIzKSIsIm1hbnVhbE92ZXJyaWRlVGV4dCI6IiJ9LCJjaXRhdGlvbkl0ZW1zIjpbeyJpZCI6ImM3MDAxYzE0LTU2ZDMtMzY2OS05NGJiLWUyYmExYTRjMmUzYSIsIml0ZW1EYXRhIjp7InR5cGUiOiJhcnRpY2xlIiwiaWQiOiJjNzAwMWMxNC01NmQzLTM2NjktOTRiYi1lMmJhMWE0YzJlM2E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1wbGFjZSI6IlZpZW5uYSwgQXVzdHJpYSIsImNvbnRhaW5lci10aXRsZS1zaG9ydCI6IiJ9LCJpc1RlbXBvcmFyeSI6ZmFsc2V9XX0=&quot;,&quot;citationItems&quot;:[{&quot;id&quot;:&quot;c7001c14-56d3-3669-94bb-e2ba1a4c2e3a&quot;,&quot;itemData&quot;:{&quot;type&quot;:&quot;article&quot;,&quot;id&quot;:&quot;c7001c14-56d3-3669-94bb-e2ba1a4c2e3a&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3]]},&quot;publisher-place&quot;:&quot;Vienna, Austria&quot;,&quot;container-title-short&quot;:&quot;&quot;},&quot;isTemporary&quot;:false}]},{&quot;citationID&quot;:&quot;MENDELEY_CITATION_d15f8f01-628f-46a1-a370-b1340a07d37a&quot;,&quot;properties&quot;:{&quot;noteIndex&quot;:0},&quot;isEdited&quot;:false,&quot;manualOverride&quot;:{&quot;isManuallyOverridden&quot;:false,&quot;citeprocText&quot;:&quot;(Brooks &amp;#38; Gelman, 1998)&quot;,&quot;manualOverrideText&quot;:&quot;&quot;},&quot;citationTag&quot;:&quot;MENDELEY_CITATION_v3_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&quot;,&quot;citationItems&quot;:[{&quot;id&quot;:&quot;e4fe7d01-5e2d-3e22-9da3-c74bcbaeef1f&quot;,&quot;itemData&quot;:{&quot;type&quot;:&quot;article-journal&quot;,&quot;id&quot;:&quot;e4fe7d01-5e2d-3e22-9da3-c74bcbaeef1f&quot;,&quot;title&quot;:&quot;General Methods for Monitoring Convergence of Iterative Simulations General Methods for Monitoring Convergence of Iterative Simulations&quot;,&quot;author&quot;:[{&quot;family&quot;:&quot;Brooks&quot;,&quot;given&quot;:&quot;Stephen P&quot;,&quot;parse-names&quot;:false,&quot;dropping-particle&quot;:&quot;&quot;,&quot;non-dropping-particle&quot;:&quot;&quot;},{&quot;family&quot;:&quot;Gelman&quot;,&quot;given&quot;:&quot;Andrew&quot;,&quot;parse-names&quot;:false,&quot;dropping-particle&quot;:&quot;&quot;,&quot;non-dropping-particle&quot;:&quot;&quot;}],&quot;container-title&quot;:&quot;Journal of Computational and Graphical Statistics&quot;,&quot;DOI&quot;:&quot;10.1080/10618600.1998.10474787&quot;,&quot;issued&quot;:{&quot;date-parts&quot;:[[1998]]},&quot;page&quot;:&quot;434-455&quot;,&quot;issue&quot;:&quot;4&quot;,&quot;volume&quot;:&quot;7&quot;,&quot;container-title-short&quot;:&quot;&quot;},&quot;isTemporary&quot;:false,&quot;suppress-author&quot;:false,&quot;composite&quot;:false,&quot;author-only&quot;:false}]},{&quot;citationID&quot;:&quot;MENDELEY_CITATION_0b92a8ee-18af-4630-81e8-3d1dc6439bfb&quot;,&quot;properties&quot;:{&quot;noteIndex&quot;:0},&quot;isEdited&quot;:false,&quot;manualOverride&quot;:{&quot;isManuallyOverridden&quot;:true,&quot;citeprocText&quot;:&quot;(J. E. Lyons et al., 2016; Matechou et al., 2013; Tucker et al., 2023)&quot;,&quot;manualOverrideText&quot;:&quot;(Lyons et al., 2016; Matechou et al., 2013; Tucker et al., 2023)&quot;},&quot;citationTag&quot;:&quot;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&quot;,&quot;citationItems&quot;:[{&quot;id&quot;:&quot;97c02c61-2e04-34b2-8d59-e7e7119e340b&quot;,&quot;itemData&quot;:{&quot;type&quot;:&quot;article-journal&quot;,&quot;id&quot;:&quot;97c02c61-2e04-34b2-8d59-e7e7119e340b&quot;,&quot;title&quot;:&quot;Estimating recruitment rate and population dynamics at a migratory stopover site using an integrated population model&quot;,&quot;author&quot;:[{&quot;family&quot;:&quot;Tucker&quot;,&quot;given&quot;:&quot;Anna M.&quot;,&quot;parse-names&quot;:false,&quot;dropping-particle&quot;:&quot;&quot;,&quot;non-dropping-particle&quot;:&quot;&quot;},{&quot;family&quot;:&quot;McGowan&quot;,&quot;given&quot;:&quot;Conor P.&quot;,&quot;parse-names&quot;:false,&quot;dropping-particle&quot;:&quot;&quot;,&quot;non-dropping-particle&quot;:&quot;&quot;},{&quot;family&quot;:&quot;Nuse&quot;,&quot;given&quot;:&quot;Bryan L.&quot;,&quot;parse-names&quot;:false,&quot;dropping-particle&quot;:&quot;&quot;,&quot;non-dropping-particle&quot;:&quot;&quot;},{&quot;family&quot;:&quot;Lyons&quot;,&quot;given&quot;:&quot;James E.&quot;,&quot;parse-names&quot;:false,&quot;dropping-particle&quot;:&quot;&quot;,&quot;non-dropping-particle&quot;:&quot;&quot;},{&quot;family&quot;:&quot;Moore&quot;,&quot;given&quot;:&quot;Clinton T.&quot;,&quot;parse-names&quot;:false,&quot;dropping-particle&quot;:&quot;&quot;,&quot;non-dropping-particle&quot;:&quot;&quot;},{&quot;family&quot;:&quot;Smith&quot;,&quot;given&quot;:&quot;David R.&quot;,&quot;parse-names&quot;:false,&quot;dropping-particle&quot;:&quot;&quot;,&quot;non-dropping-particle&quot;:&quot;&quot;},{&quot;family&quot;:&quot;Sweka&quot;,&quot;given&quot;:&quot;John A.&quot;,&quot;parse-names&quot;:false,&quot;dropping-particle&quot;:&quot;&quot;,&quot;non-dropping-particle&quot;:&quot;&quot;},{&quot;family&quot;:&quot;Anstead&quot;,&quot;given&quot;:&quot;Kristen A.&quot;,&quot;parse-names&quot;:false,&quot;dropping-particle&quot;:&quot;&quot;,&quot;non-dropping-particle&quot;:&quot;&quot;},{&quot;family&quot;:&quot;DeRose‐Wilson&quot;,&quot;given&quot;:&quot;Audrey&quot;,&quot;parse-names&quot;:false,&quot;dropping-particle&quot;:&quot;&quot;,&quot;non-dropping-particle&quot;:&quot;&quot;},{&quot;family&quot;:&quot;Clark&quot;,&quot;given&quot;:&quot;Nigel A.&quot;,&quot;parse-names&quot;:false,&quot;dropping-particle&quot;:&quot;&quot;,&quot;non-dropping-particle&quot;:&quot;&quot;}],&quot;container-title&quot;:&quot;Ecosphere&quot;,&quot;DOI&quot;:&quot;10.1002/ecs2.4439&quot;,&quot;ISSN&quot;:&quot;2150-8925&quot;,&quot;URL&quot;:&quot;https://esajournals.onlinelibrary.wiley.com/doi/10.1002/ecs2.4439&quot;,&quot;issued&quot;:{&quot;date-parts&quot;:[[2023,2,21]]},&quot;abstract&quot;:&quot;&lt;p&gt; Consideration of the full annual cycle population dynamics can provide useful insight for conservation efforts, but collecting data needed to estimate demographic parameters is often logistically difficult. For species that breed in remote areas, monitoring is often conducted during migratory stopover or at nonbreeding sites, and the recruitment rate of new breeding adults can be difficult to estimate directly. Here, we present an integrated population model that uses mark‐resight and count data to estimate survival probability, population growth rate, and recruitment rate for an Arctic‐breeding shorebird of conservation concern, the red knot ( &lt;italic&gt;Calidris canutus rufa&lt;/italic&gt; ), from data collected during spring stopover in Delaware Bay, USA, from 2005 to 2018. At this site, red knots feed primarily on the eggs of spawning horseshoe crabs ( &lt;italic&gt;Limulus polyphemus&lt;/italic&gt; ), a legally harvested species. We used this model to estimate the relationship between horseshoe crab abundance and red knot demographics, which informed a recent revision to the framework used to establish horseshoe crab harvest regulations. Our analysis indicates that the red knot population was most likely stable from 2005 to 2018 (average λ = 1.03, 95% credible interval [CRI]: 0.961, 1.15) despite low recruitment rates (average ρ = 0.088, 95% CRI: 0.012, 0.18). Adult survival probability was positively associated with horseshoe crab abundance in the same year (β = 0.35, 95% CRI: 0.09, 0.63), but we found no effect of horseshoe crab abundance two years previously on recruitment of new adults (β = −0.08, 95% CRI: −0.41, 0.38). Our approach demonstrates the utility of integrated population models for understanding population dynamics, even when data are only available from migratory stopover monitoring. &lt;/p&gt;&quot;,&quot;publisher&quot;:&quot;John Wiley and Sons Inc&quot;,&quot;issue&quot;:&quot;2&quot;,&quot;volume&quot;:&quot;14&quot;,&quot;container-title-short&quot;:&quot;&quot;},&quot;isTemporary&quot;:false},{&quot;id&quot;:&quot;d27a0dd3-830b-3a69-981a-6236601e6ddc&quot;,&quot;itemData&quot;:{&quot;type&quot;:&quot;article-journal&quot;,&quot;id&quot;:&quot;d27a0dd3-830b-3a69-981a-6236601e6ddc&quot;,&quot;title&quot;:&quot;Population Size and Stopover Duration Estimation Using Mark–Resight Data and Bayesian Analysis of a Superpopulation Model&quot;,&quot;author&quot;:[{&quot;family&quot;:&quot;Lyons&quot;,&quot;given&quot;:&quot;James E.&quot;,&quot;parse-names&quot;:false,&quot;dropping-particle&quot;:&quot;&quot;,&quot;non-dropping-particle&quot;:&quot;&quot;},{&quot;family&quot;:&quot;Kendall&quot;,&quot;given&quot;:&quot;William L.&quot;,&quot;parse-names&quot;:false,&quot;dropping-particle&quot;:&quot;&quot;,&quot;non-dropping-particle&quot;:&quot;&quot;},{&quot;family&quot;:&quot;Royle&quot;,&quot;given&quot;:&quot;J. Andrew&quot;,&quot;parse-names&quot;:false,&quot;dropping-particle&quot;:&quot;&quot;,&quot;non-dropping-particle&quot;:&quot;&quot;},{&quot;family&quot;:&quot;Converse&quot;,&quot;given&quot;:&quot;Sarah J.&quot;,&quot;parse-names&quot;:false,&quot;dropping-particle&quot;:&quot;&quot;,&quot;non-dropping-particle&quot;:&quot;&quot;},{&quot;family&quot;:&quot;Andres&quot;,&quot;given&quot;:&quot;Brad A.&quot;,&quot;parse-names&quot;:false,&quot;dropping-particle&quot;:&quot;&quot;,&quot;non-dropping-particle&quot;:&quot;&quot;},{&quot;family&quot;:&quot;Buchanan&quot;,&quot;given&quot;:&quot;Joseph B.&quot;,&quot;parse-names&quot;:false,&quot;dropping-particle&quot;:&quot;&quot;,&quot;non-dropping-particle&quot;:&quot;&quot;}],&quot;container-title&quot;:&quot;Biometrics&quot;,&quot;DOI&quot;:&quot;10.1111/biom.12393&quot;,&quot;ISSN&quot;:&quot;0006-341X&quot;,&quot;URL&quot;:&quot;https://academic.oup.com/biometrics/article/72/1/262-271/7511672&quot;,&quot;issued&quot;:{&quot;date-parts&quot;:[[2016,3,1]]},&quot;page&quot;:&quot;262-271&quot;,&quot;abstract&quot;:&quot;&lt;p&gt;We present a novel formulation of a mark–recapture–resight model that allows estimation of population size, stopover duration, and arrival and departure schedules at migration areas. Estimation is based on encounter histories of uniquely marked individuals and relative counts of marked and unmarked animals. We use a Bayesian analysis of a state–space formulation of the Jolly–Seber mark–recapture model, integrated with a binomial model for counts of unmarked animals, to derive estimates of population size and arrival and departure probabilities. We also provide a novel estimator for stopover duration that is derived from the latent state variable representing the interim between arrival and departure in the state–space model. We conduct a simulation study of field sampling protocols to understand the impact of superpopulation size, proportion marked, and number of animals sampled on bias and precision of estimates. Simulation results indicate that relative bias of estimates of the proportion of the population with marks was low for all sampling scenarios and never exceeded 2%. Our approach does not require enumeration of all unmarked animals detected or direct knowledge of the number of marked animals in the population at the time of the study. This provides flexibility and potential application in a variety of sampling situations (e.g., migratory birds, breeding seabirds, sea turtles, fish, pinnipeds, etc.). Application of the methods is demonstrated with data from a study of migratory sandpipers.&lt;/p&gt;&quot;,&quot;issue&quot;:&quot;1&quot;,&quot;volume&quot;:&quot;72&quot;,&quot;container-title-short&quot;:&quot;Biometrics&quot;},&quot;isTemporary&quot;:false},{&quot;id&quot;:&quot;d47df3f9-47b7-39e5-9079-763cf7f94281&quot;,&quot;itemData&quot;:{&quot;type&quot;:&quot;article-journal&quot;,&quot;id&quot;:&quot;d47df3f9-47b7-39e5-9079-763cf7f94281&quot;,&quot;title&quot;:&quot;Integrated Analysis of Capture-Recapture-Resighting Data and Counts of Unmarked Birds at Stop-Over Sites&quot;,&quot;author&quot;:[{&quot;family&quot;:&quot;Matechou&quot;,&quot;given&quot;:&quot;E.&quot;,&quot;parse-names&quot;:false,&quot;dropping-particle&quot;:&quot;&quot;,&quot;non-dropping-particle&quot;:&quot;&quot;},{&quot;family&quot;:&quot;Morgan&quot;,&quot;given&quot;:&quot;B. J.T.&quot;,&quot;parse-names&quot;:false,&quot;dropping-particle&quot;:&quot;&quot;,&quot;non-dropping-particle&quot;:&quot;&quot;},{&quot;family&quot;:&quot;Pledger&quot;,&quot;given&quot;:&quot;S.&quot;,&quot;parse-names&quot;:false,&quot;dropping-particle&quot;:&quot;&quot;,&quot;non-dropping-particle&quot;:&quot;&quot;},{&quot;family&quot;:&quot;Collazo&quot;,&quot;given&quot;:&quot;J. A.&quot;,&quot;parse-names&quot;:false,&quot;dropping-particle&quot;:&quot;&quot;,&quot;non-dropping-particle&quot;:&quot;&quot;},{&quot;family&quot;:&quot;Lyons&quot;,&quot;given&quot;:&quot;J. E.&quot;,&quot;parse-names&quot;:false,&quot;dropping-particle&quot;:&quot;&quot;,&quot;non-dropping-particle&quot;:&quot;&quot;}],&quot;container-title&quot;:&quot;Journal of Agricultural, Biological, and Environmental Statistics&quot;,&quot;DOI&quot;:&quot;10.1007/s13253-013-0127-0&quot;,&quot;ISSN&quot;:&quot;15372693&quot;,&quot;issued&quot;:{&quot;date-parts&quot;:[[2013,3,1]]},&quot;page&quot;:&quot;120-135&quot;,&quot;abstract&quot;:&quot;The models presented in this paper are motivated by a stop-over study of semipalmated sandpipers, Calidris pusilla. Two sets of data were collected at the stop-over site: a capture-recapture-resighting data set and a vector of counts of unmarked birds. The two data sets are analyzed simultaneously by combining a new model for the capture-recapture-resighting data set with a binomial likelihood for the counts. The aim of the analysis is to estimate the total number of birds that used the site and the average duration of stop-over. The combined analysis is shown to be highly efficient, even when just 1 % of birds are recaptured, and is recommended for similar investigations. This article has supplementary material online. © 2013 International Biometric Society.&quot;,&quot;publisher&quot;:&quot;Springer Science and Business Media, LLC&quot;,&quot;issue&quot;:&quot;1&quot;,&quot;volume&quot;:&quot;18&quot;,&quot;container-title-short&quot;:&quot;J Agric Biol Environ Stat&quot;},&quot;isTemporary&quot;:false}]},{&quot;citationID&quot;:&quot;MENDELEY_CITATION_d477ffec-b613-4ba4-ac1c-31ab07abe14d&quot;,&quot;properties&quot;:{&quot;noteIndex&quot;:0},&quot;isEdited&quot;:false,&quot;manualOverride&quot;:{&quot;isManuallyOverridden&quot;:false,&quot;citeprocText&quot;:&quot;(Bogolin et al., 2021)&quot;,&quot;manualOverrideText&quot;:&quot;&quot;},&quot;citationTag&quot;:&quot;MENDELEY_CITATION_v3_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&quot;,&quot;citationItems&quot;:[{&quot;id&quot;:&quot;0b7bb3f2-a421-364f-82cf-4bcf1dfbe9cc&quot;,&quot;itemData&quot;:{&quot;type&quot;:&quot;article-journal&quot;,&quot;id&quot;:&quot;0b7bb3f2-a421-364f-82cf-4bcf1dfbe9cc&quot;,&quot;title&quot;:&quot;A drone-based survey for large, basking freshwater turtle species&quot;,&quot;author&quot;:[{&quot;family&quot;:&quot;Bogolin&quot;,&quot;given&quot;:&quot;Amy P.&quot;,&quot;parse-names&quot;:false,&quot;dropping-particle&quot;:&quot;&quot;,&quot;non-dropping-particle&quot;:&quot;&quot;},{&quot;family&quot;:&quot;Davis&quot;,&quot;given&quot;:&quot;Drew R.&quot;,&quot;parse-names&quot;:false,&quot;dropping-particle&quot;:&quot;&quot;,&quot;non-dropping-particle&quot;:&quot;&quot;},{&quot;family&quot;:&quot;Kline&quot;,&quot;given&quot;:&quot;Richard J.&quot;,&quot;parse-names&quot;:false,&quot;dropping-particle&quot;:&quot;&quot;,&quot;non-dropping-particle&quot;:&quot;&quot;},{&quot;family&quot;:&quot;Rahman&quot;,&quot;given&quot;:&quot;Abdullah F.&quot;,&quot;parse-names&quot;:false,&quot;dropping-particle&quot;:&quot;&quot;,&quot;non-dropping-particle&quot;:&quot;&quot;}],&quot;container-title&quot;:&quot;PLOS ONE&quot;,&quot;editor&quot;:[{&quot;family&quot;:&quot;Silva&quot;,&quot;given&quot;:&quot;Daniel de Paiva&quot;,&quot;parse-names&quot;:false,&quot;dropping-particle&quot;:&quot;&quot;,&quot;non-dropping-particle&quot;:&quot;&quot;}],&quot;DOI&quot;:&quot;10.1371/journal.pone.0257720&quot;,&quot;ISSN&quot;:&quot;1932-6203&quot;,&quot;URL&quot;:&quot;https://dx.plos.org/10.1371/journal.pone.0257720&quot;,&quot;issued&quot;:{&quot;date-parts&quot;:[[2021,10,27]]},&quot;page&quot;:&quot;e0257720&quot;,&quot;abstract&quot;:&quot;&lt;p&gt; Conservation concerns are increasing for numerous freshwater turtle species, including &lt;italic&gt;Pseudemys gorzugi&lt;/italic&gt; , which has led to a call for more research. However, traditional sampling methodologies are often time consuming, labor intensive, and invasive, restricting the amount of data that can be collected. Biases of traditional sampling methods can further impair the quality of the data collected, and these shortfalls may discourage their use. The use of unmanned aerial vehicles (UAVs, drones) for conducting wildlife surveys has recently demonstrated the potential to bridge gaps in data collection by offering a less labor intensive, minimally invasive, and more efficient process. Photographs and video can be obtained by camera attachments during a drone flight and analyzed to determine population counts, abundance, and other types of data. In this study we developed a detailed protocol to survey for large, freshwater turtle species in an arid, riverine landscape. This protocol was implemented with a DJI Matrice 600 Pro drone and a SONY ILCE α6000 digital camera to determine &lt;italic&gt;P&lt;/italic&gt; . &lt;italic&gt;gorzugi&lt;/italic&gt; and sympatric turtle species occurrence across 42 sites in southwestern Texas, USA. The use of a large drone and high-resolution camera resulted in high identification percentages, demonstrating the potential of drones to survey for large, freshwater turtle species. Numerous advantages to drone-based surveys were identified as well as some challenges, which were addressed with additional refinement of the protocol. Our data highlight the utility of drones for conducting freshwater turtle surveys and provide a guideline to those considering implementing drone-mounted high-resolution cameras as a survey tool. &lt;/p&gt;&quot;,&quot;issue&quot;:&quot;10&quot;,&quot;volume&quot;:&quot;16&quot;,&quot;container-title-short&quot;:&quot;PLoS One&quot;},&quot;isTemporary&quot;:false}]},{&quot;citationID&quot;:&quot;MENDELEY_CITATION_afe812e4-9239-4c21-8a58-716145065906&quot;,&quot;properties&quot;:{&quot;noteIndex&quot;:0},&quot;isEdited&quot;:false,&quot;manualOverride&quot;:{&quot;isManuallyOverridden&quot;:false,&quot;citeprocText&quot;:&quot;(Rees et al., 2018; Thorson et al., 2012)&quot;,&quot;manualOverrideText&quot;:&quot;&quot;},&quot;citationTag&quot;:&quot;MENDELEY_CITATION_v3_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&quot;,&quot;citationItems&quot;:[{&quot;id&quot;:&quot;15094b52-fdff-38ad-bcd2-a62c8e0bd1c2&quot;,&quot;itemData&quot;:{&quot;type&quot;:&quot;article-journal&quot;,&quot;id&quot;:&quot;15094b52-fdff-38ad-bcd2-a62c8e0bd1c2&quot;,&quot;title&quot;:&quot;The potential of unmanned aerial systems for sea turtle research and conservation: a review and future directions&quot;,&quot;author&quot;:[{&quot;family&quot;:&quot;Rees&quot;,&quot;given&quot;:&quot;AF&quot;,&quot;parse-names&quot;:false,&quot;dropping-particle&quot;:&quot;&quot;,&quot;non-dropping-particle&quot;:&quot;&quot;},{&quot;family&quot;:&quot;Avens&quot;,&quot;given&quot;:&quot;L&quot;,&quot;parse-names&quot;:false,&quot;dropping-particle&quot;:&quot;&quot;,&quot;non-dropping-particle&quot;:&quot;&quot;},{&quot;family&quot;:&quot;Ballorain&quot;,&quot;given&quot;:&quot;K&quot;,&quot;parse-names&quot;:false,&quot;dropping-particle&quot;:&quot;&quot;,&quot;non-dropping-particle&quot;:&quot;&quot;},{&quot;family&quot;:&quot;Bevan&quot;,&quot;given&quot;:&quot;E&quot;,&quot;parse-names&quot;:false,&quot;dropping-particle&quot;:&quot;&quot;,&quot;non-dropping-particle&quot;:&quot;&quot;},{&quot;family&quot;:&quot;Broderick&quot;,&quot;given&quot;:&quot;AC&quot;,&quot;parse-names&quot;:false,&quot;dropping-particle&quot;:&quot;&quot;,&quot;non-dropping-particle&quot;:&quot;&quot;},{&quot;family&quot;:&quot;Carthy&quot;,&quot;given&quot;:&quot;RR&quot;,&quot;parse-names&quot;:false,&quot;dropping-particle&quot;:&quot;&quot;,&quot;non-dropping-particle&quot;:&quot;&quot;},{&quot;family&quot;:&quot;Christianen&quot;,&quot;given&quot;:&quot;MJA&quot;,&quot;parse-names&quot;:false,&quot;dropping-particle&quot;:&quot;&quot;,&quot;non-dropping-particle&quot;:&quot;&quot;},{&quot;family&quot;:&quot;Duclos&quot;,&quot;given&quot;:&quot;G&quot;,&quot;parse-names&quot;:false,&quot;dropping-particle&quot;:&quot;&quot;,&quot;non-dropping-particle&quot;:&quot;&quot;},{&quot;family&quot;:&quot;Heithaus&quot;,&quot;given&quot;:&quot;MR&quot;,&quot;parse-names&quot;:false,&quot;dropping-particle&quot;:&quot;&quot;,&quot;non-dropping-particle&quot;:&quot;&quot;},{&quot;family&quot;:&quot;Johnston&quot;,&quot;given&quot;:&quot;DW&quot;,&quot;parse-names&quot;:false,&quot;dropping-particle&quot;:&quot;&quot;,&quot;non-dropping-particle&quot;:&quot;&quot;},{&quot;family&quot;:&quot;Mangel&quot;,&quot;given&quot;:&quot;JC&quot;,&quot;parse-names&quot;:false,&quot;dropping-particle&quot;:&quot;&quot;,&quot;non-dropping-particle&quot;:&quot;&quot;},{&quot;family&quot;:&quot;Paladino&quot;,&quot;given&quot;:&quot;F&quot;,&quot;parse-names&quot;:false,&quot;dropping-particle&quot;:&quot;&quot;,&quot;non-dropping-particle&quot;:&quot;&quot;},{&quot;family&quot;:&quot;Pendoley&quot;,&quot;given&quot;:&quot;K&quot;,&quot;parse-names&quot;:false,&quot;dropping-particle&quot;:&quot;&quot;,&quot;non-dropping-particle&quot;:&quot;&quot;},{&quot;family&quot;:&quot;Reina&quot;,&quot;given&quot;:&quot;RD&quot;,&quot;parse-names&quot;:false,&quot;dropping-particle&quot;:&quot;&quot;,&quot;non-dropping-particle&quot;:&quot;&quot;},{&quot;family&quot;:&quot;Robinson&quot;,&quot;given&quot;:&quot;NJ&quot;,&quot;parse-names&quot;:false,&quot;dropping-particle&quot;:&quot;&quot;,&quot;non-dropping-particle&quot;:&quot;&quot;},{&quot;family&quot;:&quot;Ryan&quot;,&quot;given&quot;:&quot;R&quot;,&quot;parse-names&quot;:false,&quot;dropping-particle&quot;:&quot;&quot;,&quot;non-dropping-particle&quot;:&quot;&quot;},{&quot;family&quot;:&quot;Sykora-Bodie&quot;,&quot;given&quot;:&quot;ST&quot;,&quot;parse-names&quot;:false,&quot;dropping-particle&quot;:&quot;&quot;,&quot;non-dropping-particle&quot;:&quot;&quot;},{&quot;family&quot;:&quot;Tilley&quot;,&quot;given&quot;:&quot;D&quot;,&quot;parse-names&quot;:false,&quot;dropping-particle&quot;:&quot;&quot;,&quot;non-dropping-particle&quot;:&quot;&quot;},{&quot;family&quot;:&quot;Varela&quot;,&quot;given&quot;:&quot;MR&quot;,&quot;parse-names&quot;:false,&quot;dropping-particle&quot;:&quot;&quot;,&quot;non-dropping-particle&quot;:&quot;&quot;},{&quot;family&quot;:&quot;Whitman&quot;,&quot;given&quot;:&quot;ER&quot;,&quot;parse-names&quot;:false,&quot;dropping-particle&quot;:&quot;&quot;,&quot;non-dropping-particle&quot;:&quot;&quot;},{&quot;family&quot;:&quot;Whittock&quot;,&quot;given&quot;:&quot;PA&quot;,&quot;parse-names&quot;:false,&quot;dropping-particle&quot;:&quot;&quot;,&quot;non-dropping-particle&quot;:&quot;&quot;},{&quot;family&quot;:&quot;Wibbels&quot;,&quot;given&quot;:&quot;T&quot;,&quot;parse-names&quot;:false,&quot;dropping-particle&quot;:&quot;&quot;,&quot;non-dropping-particle&quot;:&quot;&quot;},{&quot;family&quot;:&quot;Godley&quot;,&quot;given&quot;:&quot;BJ&quot;,&quot;parse-names&quot;:false,&quot;dropping-particle&quot;:&quot;&quot;,&quot;non-dropping-particle&quot;:&quot;&quot;}],&quot;container-title&quot;:&quot;Endangered Species Research&quot;,&quot;DOI&quot;:&quot;10.3354/esr00877&quot;,&quot;ISSN&quot;:&quot;1863-5407&quot;,&quot;URL&quot;:&quot;http://www.int-res.com/prepress/n00877.html&quot;,&quot;issued&quot;:{&quot;date-parts&quot;:[[2018,2,19]]},&quot;page&quot;:&quot;81-100&quot;,&quot;volume&quot;:&quot;35&quot;,&quot;container-title-short&quot;:&quot;Endanger Species Res&quot;},&quot;isTemporary&quot;:false},{&quot;id&quot;:&quot;7f927800-354c-38a1-b291-995652ad1131&quot;,&quot;itemData&quot;:{&quot;type&quot;:&quot;article-journal&quot;,&quot;id&quot;:&quot;7f927800-354c-38a1-b291-995652ad1131&quot;,&quot;title&quot;:&quot;Evaluating population recovery for sea turtles under nesting beach protection while accounting for nesting behaviours and changes in availability&quot;,&quot;author&quot;:[{&quot;family&quot;:&quot;Thorson&quot;,&quot;given&quot;:&quot;James T.&quot;,&quot;parse-names&quot;:false,&quot;dropping-particle&quot;:&quot;&quot;,&quot;non-dropping-particle&quot;:&quot;&quot;},{&quot;family&quot;:&quot;Punt&quot;,&quot;given&quot;:&quot;André E.&quot;,&quot;parse-names&quot;:false,&quot;dropping-particle&quot;:&quot;&quot;,&quot;non-dropping-particle&quot;:&quot;&quot;},{&quot;family&quot;:&quot;Nel&quot;,&quot;given&quot;:&quot;Ronel&quot;,&quot;parse-names&quot;:false,&quot;dropping-particle&quot;:&quot;&quot;,&quot;non-dropping-particle&quot;:&quot;&quot;}],&quot;container-title&quot;:&quot;Journal of Applied Ecology&quot;,&quot;DOI&quot;:&quot;10.1111/j.1365-2664.2012.02143.x&quot;,&quot;ISSN&quot;:&quot;0021-8901&quot;,&quot;URL&quot;:&quot;https://besjournals.onlinelibrary.wiley.com/doi/10.1111/j.1365-2664.2012.02143.x&quot;,&quot;issued&quot;:{&quot;date-parts&quot;:[[2012,6,27]]},&quot;page&quot;:&quot;601-610&quot;,&quot;abstract&quot;:&quot;&lt;p&gt; &lt;bold&gt;1.&lt;/bold&gt;  Sea turtles and sea birds generally have high conservation importance world‐wide and are often difficult to survey except when present on nesting grounds. Consequently, many such surveys tag nesting individuals and use tag‐resighting models to estimate population size and assess anthropogenic impacts. However, the conventional Cormac–Jolly–Seber (CJS) tag‐resighting model is problematic for these species for three reasons: individuals often return to nesting areas in alternating years because of high energetic costs for nesting, estimated detectability confounds changes in survey efficiency with availability on the surveyed beach, and tag loss is confounded with mortality. &lt;/p&gt;&quot;,&quot;issue&quot;:&quot;3&quot;,&quot;volume&quot;:&quot;49&quot;,&quot;container-title-short&quot;:&quot;&quot;},&quot;isTemporary&quot;:false}]},{&quot;citationID&quot;:&quot;MENDELEY_CITATION_bc29be08-59fe-4eda-9aa5-a26052f346c2&quot;,&quot;properties&quot;:{&quot;noteIndex&quot;:0},&quot;isEdited&quot;:false,&quot;manualOverride&quot;:{&quot;isManuallyOverridden&quot;:true,&quot;citeprocText&quot;:&quot;(Goebel et al., 2015; Kellenberger et al., 2021; Korczak-Abshire et al., 2019; Procksch et al., 2023; Weinstein et al., 2022)&quot;,&quot;manualOverrideText&quot;:&quot;(e.g., Goebel et al., 2015; Kellenberger et al., 2021; Korczak-Abshire et al., 2019; Procksch et al., 2023; Weinstein et al., 2022)&quot;},&quot;citationTag&quot;:&quot;MENDELEY_CITATION_v3_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&quot;,&quot;citationItems&quot;:[{&quot;id&quot;:&quot;c9452838-9d93-3103-935b-f153f8d90aad&quot;,&quot;itemData&quot;:{&quot;type&quot;:&quot;article-journal&quot;,&quot;id&quot;:&quot;c9452838-9d93-3103-935b-f153f8d90aad&quot;,&quot;title&quot;:&quot;A general deep learning model for bird detection in high-resolution airborne imagery&quot;,&quot;author&quot;:[{&quot;family&quot;:&quot;Weinstein&quot;,&quot;given&quot;:&quot;Ben G.&quot;,&quot;parse-names&quot;:false,&quot;dropping-particle&quot;:&quot;&quot;,&quot;non-dropping-particle&quot;:&quot;&quot;},{&quot;family&quot;:&quot;Garner&quot;,&quot;given&quot;:&quot;Lindsey&quot;,&quot;parse-names&quot;:false,&quot;dropping-particle&quot;:&quot;&quot;,&quot;non-dropping-particle&quot;:&quot;&quot;},{&quot;family&quot;:&quot;Saccomanno&quot;,&quot;given&quot;:&quot;Vienna R.&quot;,&quot;parse-names&quot;:false,&quot;dropping-particle&quot;:&quot;&quot;,&quot;non-dropping-particle&quot;:&quot;&quot;},{&quot;family&quot;:&quot;Steinkraus&quot;,&quot;given&quot;:&quot;Ashley&quot;,&quot;parse-names&quot;:false,&quot;dropping-particle&quot;:&quot;&quot;,&quot;non-dropping-particle&quot;:&quot;&quot;},{&quot;family&quot;:&quot;Ortega&quot;,&quot;given&quot;:&quot;Andrew&quot;,&quot;parse-names&quot;:false,&quot;dropping-particle&quot;:&quot;&quot;,&quot;non-dropping-particle&quot;:&quot;&quot;},{&quot;family&quot;:&quot;Brush&quot;,&quot;given&quot;:&quot;Kristen&quot;,&quot;parse-names&quot;:false,&quot;dropping-particle&quot;:&quot;&quot;,&quot;non-dropping-particle&quot;:&quot;&quot;},{&quot;family&quot;:&quot;Yenni&quot;,&quot;given&quot;:&quot;Glenda&quot;,&quot;parse-names&quot;:false,&quot;dropping-particle&quot;:&quot;&quot;,&quot;non-dropping-particle&quot;:&quot;&quot;},{&quot;family&quot;:&quot;McKellar&quot;,&quot;given&quot;:&quot;Ann E.&quot;,&quot;parse-names&quot;:false,&quot;dropping-particle&quot;:&quot;&quot;,&quot;non-dropping-particle&quot;:&quot;&quot;},{&quot;family&quot;:&quot;Converse&quot;,&quot;given&quot;:&quot;Rowan&quot;,&quot;parse-names&quot;:false,&quot;dropping-particle&quot;:&quot;&quot;,&quot;non-dropping-particle&quot;:&quot;&quot;},{&quot;family&quot;:&quot;Lippitt&quot;,&quot;given&quot;:&quot;Christopher D.&quot;,&quot;parse-names&quot;:false,&quot;dropping-particle&quot;:&quot;&quot;,&quot;non-dropping-particle&quot;:&quot;&quot;},{&quot;family&quot;:&quot;Wegmann&quot;,&quot;given&quot;:&quot;Alex&quot;,&quot;parse-names&quot;:false,&quot;dropping-particle&quot;:&quot;&quot;,&quot;non-dropping-particle&quot;:&quot;&quot;},{&quot;family&quot;:&quot;Holmes&quot;,&quot;given&quot;:&quot;Nick D.&quot;,&quot;parse-names&quot;:false,&quot;dropping-particle&quot;:&quot;&quot;,&quot;non-dropping-particle&quot;:&quot;&quot;},{&quot;family&quot;:&quot;Edney&quot;,&quot;given&quot;:&quot;Alice J.&quot;,&quot;parse-names&quot;:false,&quot;dropping-particle&quot;:&quot;&quot;,&quot;non-dropping-particle&quot;:&quot;&quot;},{&quot;family&quot;:&quot;Hart&quot;,&quot;given&quot;:&quot;Tom&quot;,&quot;parse-names&quot;:false,&quot;dropping-particle&quot;:&quot;&quot;,&quot;non-dropping-particle&quot;:&quot;&quot;},{&quot;family&quot;:&quot;Jessopp&quot;,&quot;given&quot;:&quot;Mark J.&quot;,&quot;parse-names&quot;:false,&quot;dropping-particle&quot;:&quot;&quot;,&quot;non-dropping-particle&quot;:&quot;&quot;},{&quot;family&quot;:&quot;Clarke&quot;,&quot;given&quot;:&quot;Rohan H.&quot;,&quot;parse-names&quot;:false,&quot;dropping-particle&quot;:&quot;&quot;,&quot;non-dropping-particle&quot;:&quot;&quot;},{&quot;family&quot;:&quot;Marchowski&quot;,&quot;given&quot;:&quot;Dominik&quot;,&quot;parse-names&quot;:false,&quot;dropping-particle&quot;:&quot;&quot;,&quot;non-dropping-particle&quot;:&quot;&quot;},{&quot;family&quot;:&quot;Senyondo&quot;,&quot;given&quot;:&quot;Henry&quot;,&quot;parse-names&quot;:false,&quot;dropping-particle&quot;:&quot;&quot;,&quot;non-dropping-particle&quot;:&quot;&quot;},{&quot;family&quot;:&quot;Dotson&quot;,&quot;given&quot;:&quot;Ryan&quot;,&quot;parse-names&quot;:false,&quot;dropping-particle&quot;:&quot;&quot;,&quot;non-dropping-particle&quot;:&quot;&quot;},{&quot;family&quot;:&quot;White&quot;,&quot;given&quot;:&quot;Ethan P.&quot;,&quot;parse-names&quot;:false,&quot;dropping-particle&quot;:&quot;&quot;,&quot;non-dropping-particle&quot;:&quot;&quot;},{&quot;family&quot;:&quot;Frederick&quot;,&quot;given&quot;:&quot;Peter&quot;,&quot;parse-names&quot;:false,&quot;dropping-particle&quot;:&quot;&quot;,&quot;non-dropping-particle&quot;:&quot;&quot;},{&quot;family&quot;:&quot;Ernest&quot;,&quot;given&quot;:&quot;S. K.Morgan&quot;,&quot;parse-names&quot;:false,&quot;dropping-particle&quot;:&quot;&quot;,&quot;non-dropping-particle&quot;:&quot;&quot;}],&quot;container-title&quot;:&quot;Ecological Applications&quot;,&quot;DOI&quot;:&quot;10.1002/eap.2694&quot;,&quot;ISSN&quot;:&quot;19395582&quot;,&quot;PMID&quot;:&quot;35708073&quot;,&quot;issued&quot;:{&quot;date-parts&quot;:[[2022]]},&quot;page&quot;:&quot;1-12&quot;,&quot;abstract&quot;:&quot;Advances in artificial intelligence for computer vision hold great promise for increasing the scales at which ecological systems can be studied. The distribution and behavior of individuals is central to ecology, and computer vision using deep neural networks can learn to detect individual objects in imagery. However, developing supervised models for ecological monitoring is challenging because it requires large amounts of human-labeled training data, requires advanced technical expertise and computational infrastructure, and is prone to overfitting. This limits application across space and time. One solution is developing generalized models that can be applied across species and ecosystems. Using over 250,000 annotations from 13 projects from around the world, we develop a general bird detection model that achieves over 65% recall and 50% precision on novel aerial data without any local training despite differences in species, habitat, and imaging methodology. Fine-tuning this model with only 1000 local annotations increases these values to an average of 84% recall and 69% precision by building on the general features learned from other data sources. Retraining from the general model improves local predictions even when moderately large annotation sets are available and makes model training faster and more stable. Our results demonstrate that general models for detecting broad classes of organisms using airborne imagery are achievable. These models can reduce the effort, expertise, and computational resources necessary for automating the detection of individual organisms across large scales, helping to transform the scale of data collection in ecology and the questions that can be addressed.&quot;,&quot;issue&quot;:&quot;8&quot;,&quot;volume&quot;:&quot;32&quot;,&quot;container-title-short&quot;:&quot;&quot;},&quot;isTemporary&quot;:false},{&quot;id&quot;:&quot;0f9a2edb-1e6d-369c-95ed-790653d918db&quot;,&quot;itemData&quot;:{&quot;type&quot;:&quot;article-journal&quot;,&quot;id&quot;:&quot;0f9a2edb-1e6d-369c-95ed-790653d918db&quot;,&quot;title&quot;:&quot;21 000 birds in 4.5 h: efficient large‐scale seabird detection with machine learning&quot;,&quot;author&quot;:[{&quot;family&quot;:&quot;Kellenberger&quot;,&quot;given&quot;:&quot;Benjamin&quot;,&quot;parse-names&quot;:false,&quot;dropping-particle&quot;:&quot;&quot;,&quot;non-dropping-particle&quot;:&quot;&quot;},{&quot;family&quot;:&quot;Veen&quot;,&quot;given&quot;:&quot;Thor&quot;,&quot;parse-names&quot;:false,&quot;dropping-particle&quot;:&quot;&quot;,&quot;non-dropping-particle&quot;:&quot;&quot;},{&quot;family&quot;:&quot;Folmer&quot;,&quot;given&quot;:&quot;Eelke&quot;,&quot;parse-names&quot;:false,&quot;dropping-particle&quot;:&quot;&quot;,&quot;non-dropping-particle&quot;:&quot;&quot;},{&quot;family&quot;:&quot;Tuia&quot;,&quot;given&quot;:&quot;Devis&quot;,&quot;parse-names&quot;:false,&quot;dropping-particle&quot;:&quot;&quot;,&quot;non-dropping-particle&quot;:&quot;&quot;}],&quot;container-title&quot;:&quot;Remote Sensing in Ecology and Conservation&quot;,&quot;editor&quot;:[{&quot;family&quot;:&quot;Horning&quot;,&quot;given&quot;:&quot;Ned&quot;,&quot;parse-names&quot;:false,&quot;dropping-particle&quot;:&quot;&quot;,&quot;non-dropping-particle&quot;:&quot;&quot;},{&quot;family&quot;:&quot;Scales&quot;,&quot;given&quot;:&quot;Kylie&quot;,&quot;parse-names&quot;:false,&quot;dropping-particle&quot;:&quot;&quot;,&quot;non-dropping-particle&quot;:&quot;&quot;}],&quot;DOI&quot;:&quot;10.1002/rse2.200&quot;,&quot;ISSN&quot;:&quot;2056-3485&quot;,&quot;URL&quot;:&quot;https://zslpublications.onlinelibrary.wiley.com/doi/10.1002/rse2.200&quot;,&quot;issued&quot;:{&quot;date-parts&quot;:[[2021,9,25]]},&quot;page&quot;:&quot;445-460&quot;,&quot;abstract&quot;:&quot;&lt;p&gt;We address the task of automatically detecting and counting seabirds in unmanned aerial vehicle (UAV) imagery using deep convolutional neural networks (CNNs). Our study area, the coast of West Africa, harbours significant breeding colonies of terns and gulls, which as top predators in the food web function as important bioindicators for the health of the marine ecosystem. Surveys to estimate breeding numbers have hitherto been carried out on foot, which is tedious, imprecise and causes disturbance. By using UAVs and CNNs that allow localizing tens of thousands of birds automatically, we show that all three limitations can be addressed elegantly. As we employ a lightweight CNN architecture and incorporate prior knowledge about the spatial distribution of birds within the colonies, we were able to reduce the number of bird annotations required for CNN training to just 200 examples per class. Our model obtains good accuracy for the most abundant species of royal terns (90% precision at 90% recall), but is less accurate for the rarer Caspian terns and gull species (60% precision at 68% recall, respectively 20% precision at 88% recall), which amounts to around 7% of all individuals present. In sum, our results show that we can detect and classify the majority of 21 000 birds in just 4.5 h, start to finish, as opposed to about 3 weeks of tediously identifying and labelling all birds by hand.&lt;/p&gt;&quot;,&quot;issue&quot;:&quot;3&quot;,&quot;volume&quot;:&quot;7&quot;,&quot;container-title-short&quot;:&quot;Remote Sens Ecol Conserv&quot;},&quot;isTemporary&quot;:false},{&quot;id&quot;:&quot;ee821404-878f-3b46-a40d-5b41178f64ad&quot;,&quot;itemData&quot;:{&quot;type&quot;:&quot;article-journal&quot;,&quot;id&quot;:&quot;ee821404-878f-3b46-a40d-5b41178f64ad&quot;,&quot;title&quot;:&quot;Study of fauna population changes on Penguin Island and Turret Point Oasis (King George Island, Antarctica) using an unmanned aerial vehicle&quot;,&quot;author&quot;:[{&quot;family&quot;:&quot;Korczak-Abshire&quot;,&quot;given&quot;:&quot;Małgorzata&quot;,&quot;parse-names&quot;:false,&quot;dropping-particle&quot;:&quot;&quot;,&quot;non-dropping-particle&quot;:&quot;&quot;},{&quot;family&quot;:&quot;Zmarz&quot;,&quot;given&quot;:&quot;Anna&quot;,&quot;parse-names&quot;:false,&quot;dropping-particle&quot;:&quot;&quot;,&quot;non-dropping-particle&quot;:&quot;&quot;},{&quot;family&quot;:&quot;Rodzewicz&quot;,&quot;given&quot;:&quot;Mirosław&quot;,&quot;parse-names&quot;:false,&quot;dropping-particle&quot;:&quot;&quot;,&quot;non-dropping-particle&quot;:&quot;&quot;},{&quot;family&quot;:&quot;Kycko&quot;,&quot;given&quot;:&quot;Marlena&quot;,&quot;parse-names&quot;:false,&quot;dropping-particle&quot;:&quot;&quot;,&quot;non-dropping-particle&quot;:&quot;&quot;},{&quot;family&quot;:&quot;Karsznia&quot;,&quot;given&quot;:&quot;Izabela&quot;,&quot;parse-names&quot;:false,&quot;dropping-particle&quot;:&quot;&quot;,&quot;non-dropping-particle&quot;:&quot;&quot;},{&quot;family&quot;:&quot;Chwedorzewska&quot;,&quot;given&quot;:&quot;Katarzyna J.&quot;,&quot;parse-names&quot;:false,&quot;dropping-particle&quot;:&quot;&quot;,&quot;non-dropping-particle&quot;:&quot;&quot;}],&quot;container-title&quot;:&quot;Polar Biology&quot;,&quot;DOI&quot;:&quot;10.1007/s00300-018-2379-1&quot;,&quot;ISSN&quot;:&quot;0722-4060&quot;,&quot;URL&quot;:&quot;http://link.springer.com/10.1007/s00300-018-2379-1&quot;,&quot;issued&quot;:{&quot;date-parts&quot;:[[2019,1,25]]},&quot;page&quot;:&quot;217-224&quot;,&quot;abstract&quot;:&quot;An unmanned aerial vehicle (UAV) as an alternative to manned aircrafts is an excellent, less invasive, safe tool, especially in sensitive polar regions. Here we used a fixed-wing UAV to collect data on seabird and pinniped populations in hardly accessible Antarctic areas. The implementation of an auto-piloted UAV equipped with a digital camera (Canon EOS 700D, 35 mm f/2.0 lens) allowed us to collect high-quality material applicable to a quantitative analysis of the fauna populations. A successful photogrammetric mission, at an altitude of 550 m above sea level, was accomplished during one Beyond Visual Line of Sight flight above hard-to-access Penguin Island and Turret Point Oasis (King George Island). Obtained selected RGB images were processed to generate a panoramic image stitch with resolution of 0.07 m ground sampling distance. A total of 4290 (SD = 33.08) breeding individuals of two penguin species, Adélie (Pygoscelis adeliae) and chinstrap (Pygoscelis antarcticus), 426 (SD = 7.78) individuals of the southern elephant seal (Mirounga leonina) and 6 individuals of the Weddell seal (Leptonychotes weddellii) were identified in both study areas. Additionally, 222 (SD = 2.0) individuals of the southern giant petrel (Macronectes giganteus) and 76 (SD = 1.0) of the Antarctic shag (Phalacrocorax atriceps bransfieldensis) in the Turret Point area were recognized. The presented observations on the natural history of the investigated fauna together with the available literature may be useful in future research on population trends. A comparison with available historical data for both investigated areas suggests a decrease of 68.29% in both penguin species in the 1980–2016 period. The presented results confirmed that UAVs are useful for remote census work for Antarctic seabirds.&quot;,&quot;publisher&quot;:&quot;Springer Berlin Heidelberg&quot;,&quot;issue&quot;:&quot;1&quot;,&quot;volume&quot;:&quot;42&quot;,&quot;container-title-short&quot;:&quot;Polar Biol&quot;},&quot;isTemporary&quot;:false},{&quot;id&quot;:&quot;8674bddd-e6c7-3c10-a69e-43b5655de93d&quot;,&quot;itemData&quot;:{&quot;type&quot;:&quot;article-journal&quot;,&quot;id&quot;:&quot;8674bddd-e6c7-3c10-a69e-43b5655de93d&quot;,&quot;title&quot;:&quot;A small unmanned aerial system for estimating abundance and size of Antarctic predators&quot;,&quot;author&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family&quot;:&quot;Hinke&quot;,&quot;given&quot;:&quot;Jefferson T&quot;,&quot;parse-names&quot;:false,&quot;dropping-particle&quot;:&quot;&quot;,&quot;non-dropping-particle&quot;:&quot;&quot;},{&quot;family&quot;:&quot;Krause&quot;,&quot;given&quot;:&quot;Douglas J&quot;,&quot;parse-names&quot;:false,&quot;dropping-particle&quot;:&quot;&quot;,&quot;non-dropping-particle&quot;:&quot;&quot;},{&quot;family&quot;:&quot;Hann&quot;,&quot;given&quot;:&quot;Nancy A&quot;,&quot;parse-names&quot;:false,&quot;dropping-particle&quot;:&quot;&quot;,&quot;non-dropping-particle&quot;:&quot;&quot;},{&quot;family&quot;:&quot;Gardner&quot;,&quot;given&quot;:&quot;Steve&quot;,&quot;parse-names&quot;:false,&quot;dropping-particle&quot;:&quot;&quot;,&quot;non-dropping-particle&quot;:&quot;&quot;},{&quot;family&quot;:&quot;LeRoi&quot;,&quot;given&quot;:&quot;Donald J&quot;,&quot;parse-names&quot;:false,&quot;dropping-particle&quot;:&quot;&quot;,&quot;non-dropping-particle&quot;:&quot;&quot;}],&quot;container-title&quot;:&quot;Polar Biology&quot;,&quot;DOI&quot;:&quot;10.1007/s00300-014-1625-4&quot;,&quot;ISSN&quot;:&quot;0722-4060&quot;,&quot;URL&quot;:&quot;http://link.springer.com/10.1007/s00300-014-1625-4&quot;,&quot;issued&quot;:{&quot;date-parts&quot;:[[2015,5,8]]},&quot;page&quot;:&quot;619-630&quot;,&quot;issue&quot;:&quot;5&quot;,&quot;volume&quot;:&quot;38&quot;,&quot;container-title-short&quot;:&quot;Polar Biol&quot;},&quot;isTemporary&quot;:false},{&quot;id&quot;:&quot;debf5db8-6d6a-3163-aa2c-eb68798d1a4a&quot;,&quot;itemData&quot;:{&quot;type&quot;:&quot;article-journal&quot;,&quot;id&quot;:&quot;debf5db8-6d6a-3163-aa2c-eb68798d1a4a&quot;,&quot;title&quot;:&quot;Habitat use by South American fur seals (Arctocephalus australis) and sea lions (Otaria flavescens) in a marine protected area in southern Brazil&quot;,&quot;author&quot;:[{&quot;family&quot;:&quot;Procksch&quot;,&quot;given&quot;:&quot;Natália&quot;,&quot;parse-names&quot;:false,&quot;dropping-particle&quot;:&quot;&quot;,&quot;non-dropping-particle&quot;:&quot;&quot;},{&quot;family&quot;:&quot;Berchieri&quot;,&quot;given&quot;:&quot;Natalia Bragiola&quot;,&quot;parse-names&quot;:false,&quot;dropping-particle&quot;:&quot;&quot;,&quot;non-dropping-particle&quot;:&quot;&quot;},{&quot;family&quot;:&quot;Horota&quot;,&quot;given&quot;:&quot;Rafael Kenji&quot;,&quot;parse-names&quot;:false,&quot;dropping-particle&quot;:&quot;&quot;,&quot;non-dropping-particle&quot;:&quot;&quot;},{&quot;family&quot;:&quot;Sales&quot;,&quot;given&quot;:&quot;Vinícius&quot;,&quot;parse-names&quot;:false,&quot;dropping-particle&quot;:&quot;&quot;,&quot;non-dropping-particle&quot;:&quot;&quot;},{&quot;family&quot;:&quot;Ott&quot;,&quot;given&quot;:&quot;Paulo Henrique&quot;,&quot;parse-names&quot;:false,&quot;dropping-particle&quot;:&quot;&quot;,&quot;non-dropping-particle&quot;:&quot;&quot;},{&quot;family&quot;:&quot;Danilewicz&quot;,&quot;given&quot;:&quot;Daniel&quot;,&quot;parse-names&quot;:false,&quot;dropping-particle&quot;:&quot;&quot;,&quot;non-dropping-particle&quot;:&quot;&quot;},{&quot;family&quot;:&quot;Guimaraes&quot;,&quot;given&quot;:&quot;Taina Thomassim&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 Roberto&quot;,&quot;parse-names&quot;:false,&quot;dropping-particle&quot;:&quot;&quot;,&quot;non-dropping-particle&quot;:&quot;&quot;},{&quot;family&quot;:&quot;Oliveira&quot;,&quot;given&quot;:&quot;Larissa Rosa&quot;,&quot;parse-names&quot;:false,&quot;dropping-particle&quot;:&quot;de&quot;,&quot;non-dropping-particle&quot;:&quot;&quot;}],&quot;container-title&quot;:&quot;Marine Policy&quot;,&quot;DOI&quot;:&quot;10.1016/j.marpol.2023.105693&quot;,&quot;ISSN&quot;:&quot;0308597X&quot;,&quot;issued&quot;:{&quot;date-parts&quot;:[[2023]]},&quot;page&quot;:&quot;0-2&quot;,&quot;abstract&quot;:&quot;We present an analysis of the influence of relief on habitat use by South American fur seals (Arctocephalus australis) and sea lions (Otaria flavescens) in the Wildlife Refuge of Ilha dos Lobos (WRIL) in southern Brazil. To test the hypothesis that the spatial occupation of WRIL by these two species of South American pinnipeds is related to the higher relief found in the northern region of the island, we generated a digital three-dimensional model of Ilha dos Lobos. This model was based on photogrammetry of 157 aerial images obtained from an unmanned aerial vehicle (UAV) in 2019. Aerial censuses were conducted between 2010 and 2020 using a helicopter and a UAV to assess the abundance of pinnipeds. The effects of altitude and seasonality on species abundances were assessed using Generalized Linear Mixed Models with Negative Binomial error distribution. The results indicated the existence of variation in the relief of the island, with higher areas in the northern region highly correlated with higher densities of both South American pinniped species on the island. The relationship between pinniped density and altimetry was statistically significant, indicating that these animals preferred to use the higher areas of the island when resting. These results suggest the importance of UAV operations and employment for understanding habitat use by fauna in protected areas.&quot;,&quot;issue&quot;:&quot;June&quot;,&quot;volume&quot;:&quot;155&quot;,&quot;container-title-short&quot;:&quot;Mar Policy&quot;},&quot;isTemporary&quot;:false}]},{&quot;citationID&quot;:&quot;MENDELEY_CITATION_29a120e4-b120-4531-9f87-2785fb43e279&quot;,&quot;properties&quot;:{&quot;noteIndex&quot;:0},&quot;isEdited&quot;:false,&quot;manualOverride&quot;:{&quot;isManuallyOverridden&quot;:false,&quot;citeprocText&quot;:&quot;(Sorrell et al., 2019)&quot;,&quot;manualOverrideText&quot;:&quot;&quot;},&quot;citationTag&quot;:&quot;MENDELEY_CITATION_v3_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&quot;,&quot;citationItems&quot;:[{&quot;id&quot;:&quot;3fd8acfd-1b51-3cd1-b233-a6c0a203dead&quot;,&quot;itemData&quot;:{&quot;type&quot;:&quot;article-journal&quot;,&quot;id&quot;:&quot;3fd8acfd-1b51-3cd1-b233-a6c0a203dead&quot;,&quot;title&quot;:&quot;Remotely piloted aircraft improve precision of capture–mark–resight population estimates of Australian fur seals&quot;,&quot;author&quot;:[{&quot;family&quot;:&quot;Sorrell&quot;,&quot;given&quot;:&quot;Karina J.&quot;,&quot;parse-names&quot;:false,&quot;dropping-particle&quot;:&quot;&quot;,&quot;non-dropping-particle&quot;:&quot;&quot;},{&quot;family&quot;:&quot;Clarke&quot;,&quot;given&quot;:&quot;Rohan H.&quot;,&quot;parse-names&quot;:false,&quot;dropping-particle&quot;:&quot;&quot;,&quot;non-dropping-particle&quot;:&quot;&quot;},{&quot;family&quot;:&quot;Holmberg&quot;,&quot;given&quot;:&quot;Ross&quot;,&quot;parse-names&quot;:false,&quot;dropping-particle&quot;:&quot;&quot;,&quot;non-dropping-particle&quot;:&quot;&quot;},{&quot;family&quot;:&quot;McIntosh&quot;,&quot;given&quot;:&quot;Rebecca R.&quot;,&quot;parse-names&quot;:false,&quot;dropping-particle&quot;:&quot;&quot;,&quot;non-dropping-particle&quot;:&quot;&quot;}],&quot;container-title&quot;:&quot;Ecosphere&quot;,&quot;DOI&quot;:&quot;10.1002/ecs2.2812&quot;,&quot;ISSN&quot;:&quot;2150-8925&quot;,&quot;URL&quot;:&quot;https://esajournals.onlinelibrary.wiley.com/doi/10.1002/ecs2.2812&quot;,&quot;issued&quot;:{&quot;date-parts&quot;:[[2019,8,2]]},&quot;abstract&quot;:&quot;&lt;p&gt; Remotely piloted aircraft (RPA or drones) have become a powerful tool for use in spatial and temporal ecology. Major benefits for environmental management, including improved accuracy and precision for population monitoring of fauna, are being realized. We used Australian fur seals ( &lt;italic&gt;Arctocephalus pusillus&lt;/italic&gt; ) as a model system to assess how counts and capture–mark–resight (CMR) estimates derived from RPA surveys compared with both traditionally used ground counts and CMR abundance estimates at two colonies in southeastern Australia. To manage the large volume of data, we implemented a citizen science portal SealSpotter to screen RPA imagery for animals of the target age classes. Capture–mark–resight estimates and direct counts using RPA imagery provided measurable improvement in monitoring precision when compared with traditional techniques. A key methodological assumption of CMR estimates is that there is uniform mixing of marked animals across the focal area. This was also validated using spatial data derived from images and linear models, a novel capability of the RPA technique. Our findings have the potential to improve wildlife monitoring techniques for fur seals and are broadly transferable to a wide range of other animal taxa where CMR techniques are employed. Furthermore, they add to the growing body of evidence that demonstrates the benefits of RPAs for wildlife monitoring exceed those of traditional techniques. &lt;/p&gt;&quot;,&quot;issue&quot;:&quot;8&quot;,&quot;volume&quot;:&quot;10&quot;,&quot;container-title-short&quot;:&quot;&quot;},&quot;isTemporary&quot;:false}]},{&quot;citationID&quot;:&quot;MENDELEY_CITATION_b4c9ed0a-055a-4c82-9fe5-87cf3e856970&quot;,&quot;properties&quot;:{&quot;noteIndex&quot;:0},&quot;isEdited&quot;:false,&quot;manualOverride&quot;:{&quot;isManuallyOverridden&quot;:false,&quot;citeprocText&quot;:&quot;(Bear et al., 1989)&quot;,&quot;manualOverrideText&quot;:&quot;&quot;},&quot;citationTag&quot;:&quot;MENDELEY_CITATION_v3_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&quot;,&quot;citationItems&quot;:[{&quot;id&quot;:&quot;b536e904-3d19-3a9e-b0c9-453ee02df826&quot;,&quot;itemData&quot;:{&quot;type&quot;:&quot;article-journal&quot;,&quot;id&quot;:&quot;b536e904-3d19-3a9e-b0c9-453ee02df826&quot;,&quot;title&quot;:&quot;Evaluation of Aerial Mark-Resighting Estimates of Elk Populations&quot;,&quot;author&quot;:[{&quot;family&quot;:&quot;Bear&quot;,&quot;given&quot;:&quot;George D.&quot;,&quot;parse-names&quot;:false,&quot;dropping-particle&quot;:&quot;&quot;,&quot;non-dropping-particle&quot;:&quot;&quot;},{&quot;family&quot;:&quot;White&quot;,&quot;given&quot;:&quot;Gary C.&quot;,&quot;parse-names&quot;:false,&quot;dropping-particle&quot;:&quot;&quot;,&quot;non-dropping-particle&quot;:&quot;&quot;},{&quot;family&quot;:&quot;Carpenter&quot;,&quot;given&quot;:&quot;Len H.&quot;,&quot;parse-names&quot;:false,&quot;dropping-particle&quot;:&quot;&quot;,&quot;non-dropping-particle&quot;:&quot;&quot;},{&quot;family&quot;:&quot;Gill&quot;,&quot;given&quot;:&quot;R. Bruce&quot;,&quot;parse-names&quot;:false,&quot;dropping-particle&quot;:&quot;&quot;,&quot;non-dropping-particle&quot;:&quot;&quot;},{&quot;family&quot;:&quot;Essex&quot;,&quot;given&quot;:&quot;David J.&quot;,&quot;parse-names&quot;:false,&quot;dropping-particle&quot;:&quot;&quot;,&quot;non-dropping-particle&quot;:&quot;&quot;}],&quot;container-title&quot;:&quot;The Journal of Wildlife Management&quot;,&quot;DOI&quot;:&quot;10.2307/3809587&quot;,&quot;ISSN&quot;:&quot;0022541X&quot;,&quot;URL&quot;:&quot;https://www.jstor.org/stable/3809587?origin=crossref&quot;,&quot;issued&quot;:{&quot;date-parts&quot;:[[1989,10]]},&quot;page&quot;:&quot;908&quot;,&quot;issue&quot;:&quot;4&quot;,&quot;volume&quot;:&quot;53&quot;,&quot;container-title-short&quot;:&quot;J Wildl Manage&quot;},&quot;isTemporary&quot;:false}]},{&quot;citationID&quot;:&quot;MENDELEY_CITATION_eefeb179-959b-4284-9182-9e0f1a20759b&quot;,&quot;properties&quot;:{&quot;noteIndex&quot;:0},&quot;isEdited&quot;:false,&quot;manualOverride&quot;:{&quot;isManuallyOverridden&quot;:false,&quot;citeprocText&quot;:&quot;(Pauley &amp;#38; Crenshaw, 2006; Skalski et al., 2005)&quot;,&quot;manualOverrideText&quot;:&quot;&quot;},&quot;citationTag&quot;:&quot;MENDELEY_CITATION_v3_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&quot;,&quot;citationItems&quot;:[{&quot;id&quot;:&quot;56bb57de-d6b7-3f90-bca8-abea2f172d17&quot;,&quot;itemData&quot;:{&quot;type&quot;:&quot;article-journal&quot;,&quot;id&quot;:&quot;56bb57de-d6b7-3f90-bca8-abea2f172d17&quot;,&quot;title&quot;:&quot;Evaluation of Paintball, Mark-Resight Surveys for Estimating Mountain Goat Abundance&quot;,&quot;author&quot;:[{&quot;family&quot;:&quot;Pauley&quot;,&quot;given&quot;:&quot;George R&quot;,&quot;parse-names&quot;:false,&quot;dropping-particle&quot;:&quot;&quot;,&quot;non-dropping-particle&quot;:&quot;&quot;},{&quot;family&quot;:&quot;Crenshaw&quot;,&quot;given&quot;:&quot;John G&quot;,&quot;parse-names&quot;:false,&quot;dropping-particle&quot;:&quot;&quot;,&quot;non-dropping-particle&quot;:&quot;&quot;}],&quot;container-title&quot;:&quot;Wildlife Society Bulletin&quot;,&quot;DOI&quot;:&quot;10.2193/0091-7648(2006)34[1350:EOPMSF]2.0.CO;2&quot;,&quot;URL&quot;:&quot;https://about.jstor.org/terms&quot;,&quot;issued&quot;:{&quot;date-parts&quot;:[[2006]]},&quot;page&quot;:&quot;1350-1355&quot;,&quot;issue&quot;:&quot;5&quot;,&quot;volume&quot;:&quot;34&quot;,&quot;container-title-short&quot;:&quot;Wildl Soc Bull&quot;},&quot;isTemporary&quot;:false},{&quot;id&quot;:&quot;cbf208e0-52b5-3f9e-bf10-924f681f0809&quot;,&quot;itemData&quot;:{&quot;type&quot;:&quot;article-journal&quot;,&quot;id&quot;:&quot;cbf208e0-52b5-3f9e-bf10-924f681f0809&quot;,&quot;title&quot;:&quot;Population Estimation and Biases in Paintball, Mark-Resight Surveys of Elk&quot;,&quot;author&quot;:[{&quot;family&quot;:&quot;Skalski&quot;,&quot;given&quot;:&quot;John R.&quot;,&quot;parse-names&quot;:false,&quot;dropping-particle&quot;:&quot;&quot;,&quot;non-dropping-particle&quot;:&quot;&quot;},{&quot;family&quot;:&quot;Millspaugh&quot;,&quot;given&quot;:&quot;Joshua J.&quot;,&quot;parse-names&quot;:false,&quot;dropping-particle&quot;:&quot;&quot;,&quot;non-dropping-particle&quot;:&quot;&quot;},{&quot;family&quot;:&quot;Spencer&quot;,&quot;given&quot;:&quot;Rocky D.&quot;,&quot;parse-names&quot;:false,&quot;dropping-particle&quot;:&quot;&quot;,&quot;non-dropping-particle&quot;:&quot;&quot;}],&quot;container-title&quot;:&quot;Journal of Wildlife Management&quot;,&quot;DOI&quot;:&quot;https://doi.org/10.2193/0022-541X(2005)069[1043:PEABIP]2.0.CO;2&quot;,&quot;ISSN&quot;:&quot;0022-541X&quot;,&quot;issued&quot;:{&quot;date-parts&quot;:[[2005,7]]},&quot;page&quot;:&quot;1043-1052&quot;,&quot;abstract&quot;:&quot;To overcome costs and logistical constraints associated with capturing and marking a sufficient number of elk (Cerous elaphus) for population estimation, elk are sometimes marked with paintballs fired from a helicopter flying overhead. Although marking elk with paintballs is a cost-effective marking technique, there are some unique aspects of this method that may bias population estimates. When analyzing the mark-recapture data, the assumption that each animal has an independent and identical probability of being marked and resighted may be violated. Instead, the probabilities of marking and resighting are likely to be a function of herd size. We explored the potential biases of paintball, mark-resight suneys of elk and present alternative methods that could be used to generate population estimates from mark-resight data, including Bailey's binomial MLE, cluster sampling, and bootstrap methods. Our results suggest that population estimates will generally be negatively biased; the magnitude of the bias depends upon the degree of herd aggregation and fidelity. To minimize these biases, we recommend (1) marking animals when they occur in many small herds, (2) marking equal proportions of individuals in each herd, and (3) determining the degree of aggregation and fidelity of elk to herds in each area. Although these recommendations do not facilitate the primary goal of the technique (i.e., the ability to mark numerous animals easily), following them will provide more reliable population estimates.&quot;,&quot;publisher&quot;:&quot;Wiley&quot;,&quot;issue&quot;:&quot;3&quot;,&quot;volume&quot;:&quot;69&quot;,&quot;container-title-short&quot;:&quot;&quot;},&quot;isTemporary&quot;:false}]},{&quot;citationID&quot;:&quot;MENDELEY_CITATION_90a28602-3278-40f7-88b4-eecc7f8fe3bf&quot;,&quot;properties&quot;:{&quot;noteIndex&quot;:0},&quot;isEdited&quot;:false,&quot;manualOverride&quot;:{&quot;isManuallyOverridden&quot;:true,&quot;citeprocText&quot;:&quot;(Dujon et al., 2021; Infantes et al., 2022)&quot;,&quot;manualOverrideText&quot;:&quot;Dujon et al., 2021; Infantes et al., 2022)&quot;},&quot;citationTag&quot;:&quot;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&quot;,&quot;citationItems&quot;:[{&quot;id&quot;:&quot;ed931314-b774-39e6-8465-9b4509896375&quot;,&quot;itemData&quot;:{&quot;type&quot;:&quot;article-journal&quot;,&quot;id&quot;:&quot;ed931314-b774-39e6-8465-9b4509896375&quot;,&quot;title&quot;:&quot;Machine learning to detect marine animals in UAV imagery: effect of morphology, spacing, behaviour and habitat&quot;,&quot;author&quot;:[{&quot;family&quot;:&quot;Dujon&quot;,&quot;given&quot;:&quot;Antoine M.&quot;,&quot;parse-names&quot;:false,&quot;dropping-particle&quot;:&quot;&quot;,&quot;non-dropping-particle&quot;:&quot;&quot;},{&quot;family&quot;:&quot;Ierodiaconou&quot;,&quot;given&quot;:&quot;Daniel&quot;,&quot;parse-names&quot;:false,&quot;dropping-particle&quot;:&quot;&quot;,&quot;non-dropping-particle&quot;:&quot;&quot;},{&quot;family&quot;:&quot;Geeson&quot;,&quot;given&quot;:&quot;Johanna J.&quot;,&quot;parse-names&quot;:false,&quot;dropping-particle&quot;:&quot;&quot;,&quot;non-dropping-particle&quot;:&quot;&quot;},{&quot;family&quot;:&quot;Arnould&quot;,&quot;given&quot;:&quot;John P.Y.&quot;,&quot;parse-names&quot;:false,&quot;dropping-particle&quot;:&quot;&quot;,&quot;non-dropping-particle&quot;:&quot;&quot;},{&quot;family&quot;:&quot;Allan&quot;,&quot;given&quot;:&quot;Blake M.&quot;,&quot;parse-names&quot;:false,&quot;dropping-particle&quot;:&quot;&quot;,&quot;non-dropping-particle&quot;:&quot;&quot;},{&quot;family&quot;:&quot;Katselidis&quot;,&quot;given&quot;:&quot;Kostas A.&quot;,&quot;parse-names&quot;:false,&quot;dropping-particle&quot;:&quot;&quot;,&quot;non-dropping-particle&quot;:&quot;&quot;},{&quot;family&quot;:&quot;Schofield&quot;,&quot;given&quot;:&quot;Gail&quot;,&quot;parse-names&quot;:false,&quot;dropping-particle&quot;:&quot;&quot;,&quot;non-dropping-particle&quot;:&quot;&quot;}],&quot;container-title&quot;:&quot;Remote Sensing in Ecology and Conservation&quot;,&quot;DOI&quot;:&quot;10.1002/rse2.205&quot;,&quot;ISSN&quot;:&quot;20563485&quot;,&quot;issued&quot;:{&quot;date-parts&quot;:[[2021]]},&quot;page&quot;:&quot;341-354&quot;,&quot;abstract&quot;:&quot;Machine learning algorithms are being increasingly used to process large volumes of wildlife imagery data from unmanned aerial vehicles (UAVs); however, suitable algorithms to monitor multiple species are required to enhance efficiency. Here, we developed a machine learning algorithm using a low-cost computer. We trained a convolutional neural network and tested its performance in: (1) distinguishing focal organisms of three marine taxa (Australian fur seals, loggerhead sea turtles and Australasian gannets; body size ranges: 0.8–2.5 m, 0.6–1.0 m, and 0.8–0.9 m, respectively); and (2) simultaneously delineating the fine-scale movement trajectories of multiple sea turtles at a fish cleaning station. For all species, the algorithm performed best at detecting individuals of similar body length, displaying consistent behaviour or occupying uniform habitat (proportion of individuals detected, or recall of 0.94, 0.79 and 0.75 for gannets, seals and turtles, respectively). For gannets, performance was impacted by spacing (huddling pairs with offspring) and behaviour (resting vs. flying shapes, overall precision: 0.74). For seals, accuracy was impacted by morphology (sexual dimorphism and pups), spacing (huddling and creches) and habitat complexity (seal sized boulders) (overall precision: 0.27). For sea turtles, performance was impacted by habitat complexity, position in water column, spacing, behaviour (interacting individuals) and turbidity (overall precision: 0.24); body size variation had no impact. For sea turtle trajectories, locations were estimated with a relative positioning error of &lt;50 cm. In conclusion, we demonstrate that, while the same machine learning algorithm can be used to survey multiple species, no single algorithm captures all components optimally within a given site. We recommend that, rather than attempting to fully automate detection of UAV imagery data, semi-automation is implemented (i.e. part automated and part manual, as commonly practised for photo-identification). Approaches to enhance the efficiency of manual detection are required in parallel to the development of effective implementation of machine learning algorithms.&quot;,&quot;issue&quot;:&quot;3&quot;,&quot;volume&quot;:&quot;7&quot;,&quot;container-title-short&quot;:&quot;Remote Sens Ecol Conserv&quot;},&quot;isTemporary&quot;:false},{&quot;id&quot;:&quot;8f13b96e-efc3-32a7-945b-0b15a0a2bf1b&quot;,&quot;itemData&quot;:{&quot;type&quot;:&quot;article-journal&quot;,&quot;id&quot;:&quot;8f13b96e-efc3-32a7-945b-0b15a0a2bf1b&quot;,&quot;title&quot;:&quot;An automated work-flow for pinniped surveys: A new tool for monitoring population dynamics&quot;,&quot;author&quot;:[{&quot;family&quot;:&quot;Infantes&quot;,&quot;given&quot;:&quot;Eduardo&quot;,&quot;parse-names&quot;:false,&quot;dropping-particle&quot;:&quot;&quot;,&quot;non-dropping-particle&quot;:&quot;&quot;},{&quot;family&quot;:&quot;Carroll&quot;,&quot;given&quot;:&quot;Daire&quot;,&quot;parse-names&quot;:false,&quot;dropping-particle&quot;:&quot;&quot;,&quot;non-dropping-particle&quot;:&quot;&quot;},{&quot;family&quot;:&quot;Silva&quot;,&quot;given&quot;:&quot;Willian T. A. F.&quot;,&quot;parse-names&quot;:false,&quot;dropping-particle&quot;:&quot;&quot;,&quot;non-dropping-particle&quot;:&quot;&quot;},{&quot;family&quot;:&quot;Härkönen&quot;,&quot;given&quot;:&quot;Tero&quot;,&quot;parse-names&quot;:false,&quot;dropping-particle&quot;:&quot;&quot;,&quot;non-dropping-particle&quot;:&quot;&quot;},{&quot;family&quot;:&quot;Edwards&quot;,&quot;given&quot;:&quot;Scott&quot;,&quot;parse-names&quot;:false,&quot;dropping-particle&quot;:&quot;V.&quot;,&quot;non-dropping-particle&quot;:&quot;&quot;},{&quot;family&quot;:&quot;Harding&quot;,&quot;given&quot;:&quot;Karin C.&quot;,&quot;parse-names&quot;:false,&quot;dropping-particle&quot;:&quot;&quot;,&quot;non-dropping-particle&quot;:&quot;&quot;}],&quot;container-title&quot;:&quot;Frontiers in Ecology and Evolution&quot;,&quot;DOI&quot;:&quot;10.3389/fevo.2022.905309&quot;,&quot;ISSN&quot;:&quot;2296-701X&quot;,&quot;URL&quot;:&quot;https://www.frontiersin.org/articles/10.3389/fevo.2022.905309/full&quot;,&quot;issued&quot;:{&quot;date-parts&quot;:[[2022,8,11]]},&quot;abstract&quot;:&quot;&lt;p&gt; Detecting changes in population trends depends on the accuracy of estimated mean population growth rates and thus the quality of input data. However, monitoring wildlife populations poses economic and logistic challenges especially in complex and remote habitats. Declines in wildlife populations can remain undetected for years unless effective monitoring techniques are developed, guiding appropriate management actions. We developed an automated survey workflow using unmanned aerial vehicles (drones) to quantify the number and size of individual animals, using the well-studied Scandinavian harbour seal ( &lt;italic&gt;Phoca vitulina&lt;/italic&gt; ) as a model species. We compared ground-based counts using telescopes with manual flights, using a zoom photo/video, and pre-programmed flights producing orthomosaic photo maps. We used machine learning to identify and count both pups and older seals and we present a new method for measuring body size automatically. We evaluate the population’s reproductive success using drone data, historical counts and predictions from a Leslie matrix population model. The most accurate and time-efficient results were achieved by performing pre-programmed flights where individual seals are identified by machine learning and their body sizes are measured automatically. The accuracy of the machine learning detector was 95–97% and the classification error was 4.6 ± 2.9 for pups and 3.1 ± 2.1 for older seals during good light conditions. There was a clear distinction between the body sizes of pups and older seals during breeding time. We estimated 320 pups in the breeding season 2021 with the drone, which is well beyond the expected number, based on historical data on pup production. The new high quality data from the drone survey confirms earlier indications of a deteriorating reproductive rate in this important harbour seal colony. We show that aerial drones and machine learning are powerful tools for monitoring wildlife in inaccessible areas which can be used to assess annual recruitment and seasonal variations in body condition. &lt;/p&gt;&quot;,&quot;publisher&quot;:&quot;Frontiers Media S.A.&quot;,&quot;volume&quot;:&quot;10&quot;,&quot;container-title-short&quot;:&quot;Front Ecol Evol&quot;},&quot;isTemporary&quot;:false}]},{&quot;citationID&quot;:&quot;MENDELEY_CITATION_abcd36b2-dd18-4ccd-818b-c17fb96cbc13&quot;,&quot;properties&quot;:{&quot;noteIndex&quot;:0},&quot;isEdited&quot;:false,&quot;manualOverride&quot;:{&quot;isManuallyOverridden&quot;:false,&quot;citeprocText&quot;:&quot;(Gallego &amp;#38; Sarasola, 2021; Lachman et al., 2020; Sardà‐Palomera et al., 2017)&quot;,&quot;manualOverrideText&quot;:&quot;&quot;},&quot;citationTag&quot;:&quot;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&quot;,&quot;citationItems&quot;:[{&quot;id&quot;:&quot;28e21947-61af-3485-bc6e-a5674dd14af6&quot;,&quot;itemData&quot;:{&quot;type&quot;:&quot;article-journal&quot;,&quot;id&quot;:&quot;28e21947-61af-3485-bc6e-a5674dd14af6&quot;,&quot;title&quot;:&quot;Unmanned aircraft systems to unravel spatial and temporal factors affecting dynamics of colony formation and nesting success in birds&quot;,&quot;author&quot;:[{&quot;family&quot;:&quot;Sardà‐Palomera&quot;,&quot;given&quot;:&quot;Francesc&quot;,&quot;parse-names&quot;:false,&quot;dropping-particle&quot;:&quot;&quot;,&quot;non-dropping-particle&quot;:&quot;&quot;},{&quot;family&quot;:&quot;Bota&quot;,&quot;given&quot;:&quot;Gerard&quot;,&quot;parse-names&quot;:false,&quot;dropping-particle&quot;:&quot;&quot;,&quot;non-dropping-particle&quot;:&quot;&quot;},{&quot;family&quot;:&quot;Padilla&quot;,&quot;given&quot;:&quot;Núria&quot;,&quot;parse-names&quot;:false,&quot;dropping-particle&quot;:&quot;&quot;,&quot;non-dropping-particle&quot;:&quot;&quot;},{&quot;family&quot;:&quot;Brotons&quot;,&quot;given&quot;:&quot;Lluis&quot;,&quot;parse-names&quot;:false,&quot;dropping-particle&quot;:&quot;&quot;,&quot;non-dropping-particle&quot;:&quot;&quot;},{&quot;family&quot;:&quot;Sardà&quot;,&quot;given&quot;:&quot;Francesc&quot;,&quot;parse-names&quot;:false,&quot;dropping-particle&quot;:&quot;&quot;,&quot;non-dropping-particle&quot;:&quot;&quot;}],&quot;container-title&quot;:&quot;Journal of Avian Biology&quot;,&quot;DOI&quot;:&quot;10.1111/jav.01535&quot;,&quot;ISSN&quot;:&quot;0908-8857&quot;,&quot;URL&quot;:&quot;https://onlinelibrary.wiley.com/doi/10.1111/jav.01535&quot;,&quot;issued&quot;:{&quot;date-parts&quot;:[[2017,9]]},&quot;page&quot;:&quot;1273-1280&quot;,&quot;abstract&quot;:&quot;&lt;p&gt;Collecting information of ecological and behavioural processes often requires continuous field monitoring, however, reiterative human presence necessary to obtain monitoring data can disturb both the environment and the study species. An example of this phenomenon is the monitoring of the formation and dynamics of seabird colonies; one of the reasons for colony failure is disturbances caused by the presence of researchers or conservation managers during data collection. In this study, an unmanned aircraft system (UAS) was used throughout the breeding period to monitor the temporal and spatial dynamics of a black‐headed gull colony in the interior of a difficult‐to‐access island. This methodology permitted weekly visits to the colony without disturbance, which allowed for the continuous collection of spatial and temporal data on the process of colony formation. We obtained detailed information about nesting success and its relation with the distance to the nearest incubating neighbour, as well as the colony boundary along breeding season. Thus, we successfully monitored the dynamics of a bird colony and identified factors affecting individual decision making in colony formation using a UAS.&lt;/p&gt;&quot;,&quot;issue&quot;:&quot;9&quot;,&quot;volume&quot;:&quot;48&quot;,&quot;container-title-short&quot;:&quot;J Avian Biol&quot;},&quot;isTemporary&quot;:false},{&quot;id&quot;:&quot;c4d89077-31eb-3443-8ede-d6a36c0b81ae&quot;,&quot;itemData&quot;:{&quot;type&quot;:&quot;article-journal&quot;,&quot;id&quot;:&quot;c4d89077-31eb-3443-8ede-d6a36c0b81ae&quot;,&quot;title&quot;:&quot;Drones provide a better method to find nests and estimate nest survival for colonial waterbirds: a demonstration with Western Grebes&quot;,&quot;author&quot;:[{&quot;family&quot;:&quot;Lachman&quot;,&quot;given&quot;:&quot;Deo&quot;,&quot;parse-names&quot;:false,&quot;dropping-particle&quot;:&quot;&quot;,&quot;non-dropping-particle&quot;:&quot;&quot;},{&quot;family&quot;:&quot;Conway&quot;,&quot;given&quot;:&quot;Courtney&quot;,&quot;parse-names&quot;:false,&quot;dropping-particle&quot;:&quot;&quot;,&quot;non-dropping-particle&quot;:&quot;&quot;},{&quot;family&quot;:&quot;Vierling&quot;,&quot;given&quot;:&quot;Kerri&quot;,&quot;parse-names&quot;:false,&quot;dropping-particle&quot;:&quot;&quot;,&quot;non-dropping-particle&quot;:&quot;&quot;},{&quot;family&quot;:&quot;Matthews&quot;,&quot;given&quot;:&quot;Ty&quot;,&quot;parse-names&quot;:false,&quot;dropping-particle&quot;:&quot;&quot;,&quot;non-dropping-particle&quot;:&quot;&quot;}],&quot;container-title&quot;:&quot;Wetlands Ecology and Management&quot;,&quot;DOI&quot;:&quot;10.1007/s11273-020-09743-y&quot;,&quot;ISSN&quot;:&quot;0923-4861&quot;,&quot;URL&quot;:&quot;https://link.springer.com/10.1007/s11273-020-09743-y&quot;,&quot;issued&quot;:{&quot;date-parts&quot;:[[2020,10,26]]},&quot;page&quot;:&quot;837-845&quot;,&quot;abstract&quot;:&quot;Drone use in wildlife biology has greatly increased as they become cheaper and easier to deploy in the field. In this paper we describe a less invasive method of using drones and exploring their limitations for studying colonial nesting waterbirds. Western Grebes, like most colonial nesting waterbirds, can be very sensitive to human interaction. Using a 3DR Solo quad copter equipped with a high-resolution digital camera we were able to effectively map and monitor a Western Grebe breeding colony throughout the nesting period with a series of 6 flights. We were able to use drone collected aerial imagery to model nest survival while minimizing disturbance to the birds. However, we were not able to deploy the drone at all of our study sites. Our ability to effectively deploy the drone was hindered by the environmental and vegetation characteristics of a site. Drone technology can be a useful tool, especially when studying a species sensitive to human interaction. However, there researchers should carefully consider their species and study site to evaluate if a drone is the proper tool to meet their objectives.&quot;,&quot;publisher&quot;:&quot;Springer Netherlands&quot;,&quot;issue&quot;:&quot;5&quot;,&quot;volume&quot;:&quot;28&quot;,&quot;container-title-short&quot;:&quot;Wetl Ecol Manag&quot;},&quot;isTemporary&quot;:false},{&quot;id&quot;:&quot;da4ca89a-2b98-3291-b152-eb830ddec58a&quot;,&quot;itemData&quot;:{&quot;type&quot;:&quot;article-journal&quot;,&quot;id&quot;:&quot;da4ca89a-2b98-3291-b152-eb830ddec58a&quot;,&quot;title&quot;:&quot;Using drones to reduce human disturbance while monitoring breeding status of an endangered raptor&quot;,&quot;author&quot;:[{&quot;family&quot;:&quot;Gallego&quot;,&quot;given&quot;:&quot;Diego&quot;,&quot;parse-names&quot;:false,&quot;dropping-particle&quot;:&quot;&quot;,&quot;non-dropping-particle&quot;:&quot;&quot;},{&quot;family&quot;:&quot;Sarasola&quot;,&quot;given&quot;:&quot;José H.&quot;,&quot;parse-names&quot;:false,&quot;dropping-particle&quot;:&quot;&quot;,&quot;non-dropping-particle&quot;:&quot;&quot;}],&quot;container-title&quot;:&quot;Remote Sensing in Ecology and Conservation&quot;,&quot;editor&quot;:[{&quot;family&quot;:&quot;Pettorelli&quot;,&quot;given&quot;:&quot;Nathalie&quot;,&quot;parse-names&quot;:false,&quot;dropping-particle&quot;:&quot;&quot;,&quot;non-dropping-particle&quot;:&quot;&quot;},{&quot;family&quot;:&quot;Abdi&quot;,&quot;given&quot;:&quot;Abdulhakim&quot;,&quot;parse-names&quot;:false,&quot;dropping-particle&quot;:&quot;&quot;,&quot;non-dropping-particle&quot;:&quot;&quot;}],&quot;DOI&quot;:&quot;10.1002/rse2.206&quot;,&quot;ISSN&quot;:&quot;2056-3485&quot;,&quot;URL&quot;:&quot;https://zslpublications.onlinelibrary.wiley.com/doi/10.1002/rse2.206&quot;,&quot;issued&quot;:{&quot;date-parts&quot;:[[2021,9,4]]},&quot;page&quot;:&quot;550-561&quot;,&quot;abstract&quot;:&quot;&lt;p&gt; In birds, obtaining information related to nest occupancy, offspring status or breeding success is essential for population monitoring, particularly for species of conservation concern. Traditionally, nest monitoring demands a lot of time and effort in order to gather accurate information and avoiding nest disturbance. Instead, Unmanned Aerial Vehicles (UAVs, hereafter drones) present an alternative to traditional methods, but few studies have been done measuring their influence on birds’ behavior and reproductive success. We addressed the utility of drones equipped with an on‐board camera in examining nesting status of the endangered Chaco Eagle &lt;italic&gt;Buteogallus coronatus&lt;/italic&gt; in semiarid environments of central Argentina, as well as the degree of disturbance of drone flights to individuals. We performed 76 drone flights at 41 Chaco Eagle nests registering flight duration, tree height, nest relative height and pilot proximity to nest. Of those, 38 flights were done over occupied nests where we recorded adult behavior. Before drone took off, most adult eagles remained in the nests or in the surroundings (&amp;lt;100 m away), particularly during the incubation period and in tall trees. During drone flights, only one adult flew as a response to drone flights. The rest of them remained vigilant or emitted alarm calls while incubating or perched on the nest platform. No attack toward drones was registered. The use of drones for monitoring Chaco Eagle’s nests significantly reduced levels of disturbance when compared with traditional methods where all adults flew away during climbing. Additionally, this method was almost three times faster in comparison to traditional climbing (performed at the end of the reproductive season) and had no negative effects on reproductive success of Chaco Eagles. Although responses to drones could be species‐specific, our results encourage researchers to consider and test the use of drones as a less disturbing and rapid method to monitor breeding raptor populations. &lt;/p&gt;&quot;,&quot;publisher&quot;:&quot;John Wiley and Sons Inc&quot;,&quot;issue&quot;:&quot;3&quot;,&quot;volume&quot;:&quot;7&quot;,&quot;container-title-short&quot;:&quot;Remote Sens Ecol Conserv&quot;},&quot;isTemporary&quot;:false}]},{&quot;citationID&quot;:&quot;MENDELEY_CITATION_5799d9fe-1a3e-4bde-82d0-f764b0c76d5a&quot;,&quot;properties&quot;:{&quot;noteIndex&quot;:0},&quot;isEdited&quot;:false,&quot;manualOverride&quot;:{&quot;isManuallyOverridden&quot;:false,&quot;citeprocText&quot;:&quot;(Cordes &amp;#38; Thompson, 2015)&quot;,&quot;manualOverrideText&quot;:&quot;&quot;},&quot;citationTag&quot;:&quot;MENDELEY_CITATION_v3_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&quot;,&quot;citationItems&quot;:[{&quot;id&quot;:&quot;ac1220c0-c11e-330b-9d6a-df6add3e2a65&quot;,&quot;itemData&quot;:{&quot;type&quot;:&quot;article-journal&quot;,&quot;id&quot;:&quot;ac1220c0-c11e-330b-9d6a-df6add3e2a65&quot;,&quot;title&quot;:&quot;Mark‐resight estimates of seasonal variation in harbor seal abundance and site fidelity&quot;,&quot;author&quot;:[{&quot;family&quot;:&quot;Cordes&quot;,&quot;given&quot;:&quot;Line S.&quot;,&quot;parse-names&quot;:false,&quot;dropping-particle&quot;:&quot;&quot;,&quot;non-dropping-particle&quot;:&quot;&quot;},{&quot;family&quot;:&quot;Thompson&quot;,&quot;given&quot;:&quot;Paul M.&quot;,&quot;parse-names&quot;:false,&quot;dropping-particle&quot;:&quot;&quot;,&quot;non-dropping-particle&quot;:&quot;&quot;}],&quot;container-title&quot;:&quot;Population Ecology&quot;,&quot;DOI&quot;:&quot;10.1007/s10144-015-0496-z&quot;,&quot;ISSN&quot;:&quot;1438-3896&quot;,&quot;URL&quot;:&quot;https://esj-journals.onlinelibrary.wiley.com/doi/10.1007/s10144-015-0496-z&quot;,&quot;issued&quot;:{&quot;date-parts&quot;:[[2015,7,9]]},&quot;page&quot;:&quot;467-472&quot;,&quot;abstract&quot;:&quot;&lt;p&gt; Monitoring trends in abundance of pinnipeds typically involves counting seals at terrestrial haul‐out sites during the breeding season. Counts of seals made at other times of the year are typically lower; however, it is often unknown whether this is because fewer animals are present or whether lower counts simply reflect a reduction in haul‐out probability. Here we illustrate how photo‐identification data from an individual‐based study of harbor seals ( &lt;italic&gt;Phoca vitulina&lt;/italic&gt; ) can be used to estimate seasonal variation in abundance and site fidelity. Monthly data collected over a two‐year period were analyzed using a mark‐recapture mark‐resight model accounting for individuals transitioning between observable and unobservable states. Levels of site fidelity were high throughout the year and abundance estimates showed no seasonal pattern. This suggests that individual seals used haul‐out sites to the same extent throughout the year, and that peaks in counts during the breeding season are a result of seasonal changes in haul‐out probability. The results of this study have implications for understanding population sub‐structuring, gene flow and disease spread. &lt;/p&gt;&quot;,&quot;publisher&quot;:&quot;Springer Tokyo&quot;,&quot;issue&quot;:&quot;3&quot;,&quot;volume&quot;:&quot;57&quot;,&quot;container-title-short&quot;:&quot;Popul Ecol&quot;},&quot;isTemporary&quot;:false}]},{&quot;citationID&quot;:&quot;MENDELEY_CITATION_754c6be4-26d9-46f0-bd39-2c6a5a3c000c&quot;,&quot;properties&quot;:{&quot;noteIndex&quot;:0},&quot;isEdited&quot;:false,&quot;manualOverride&quot;:{&quot;isManuallyOverridden&quot;:false,&quot;citeprocText&quot;:&quot;(Barker, 2008)&quot;,&quot;manualOverrideText&quot;:&quot;&quot;},&quot;citationTag&quot;:&quot;MENDELEY_CITATION_v3_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&quot;,&quot;citationItems&quot;:[{&quot;id&quot;:&quot;560d3c18-eb41-3b5f-a7b5-01e4b353d1d0&quot;,&quot;itemData&quot;:{&quot;type&quot;:&quot;article-journal&quot;,&quot;id&quot;:&quot;560d3c18-eb41-3b5f-a7b5-01e4b353d1d0&quot;,&quot;title&quot;:&quot;Theory and application of mark - recapture and related techniques to aerial surveys of wildlife&quot;,&quot;author&quot;:[{&quot;family&quot;:&quot;Barker&quot;,&quot;given&quot;:&quot;Richard&quot;,&quot;parse-names&quot;:false,&quot;dropping-particle&quot;:&quot;&quot;,&quot;non-dropping-particle&quot;:&quot;&quot;}],&quot;container-title&quot;:&quot;Wildlife Research&quot;,&quot;DOI&quot;:&quot;10.1071/WR07086&quot;,&quot;ISSN&quot;:&quot;1035-3712&quot;,&quot;URL&quot;:&quot;http://www.publish.csiro.au/?paper=WR07086&quot;,&quot;issued&quot;:{&quot;date-parts&quot;:[[2008]]},&quot;page&quot;:&quot;268&quot;,&quot;abstract&quot;:&quot;&lt;p&gt;The key difficulty in assessing animal numbers from the air is that not all animals are seen by the observers. Methods for estimating detection probabilities, or accounting for imperfect detection, are reviewed including double surveys, use of sightability models, mark–resight, and mark–recapture. The assumptions needed for each method are considered as well as issues concerning survey design. For closed-population mark–recapture modelling particular attention is given to multiple observer studies. An emphasis is that an assumption of complete independence in double-observer studies is rarely justifiable and that independent observers will generally only satisfy an assumption of conditional independence and not complete independence.&lt;/p&gt;&quot;,&quot;issue&quot;:&quot;4&quot;,&quot;volume&quot;:&quot;35&quot;,&quot;container-title-short&quot;:&quot;&quot;},&quot;isTemporary&quot;:false}]},{&quot;citationID&quot;:&quot;MENDELEY_CITATION_4d2c54e0-366c-41cf-8bad-341d00448aec&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NGQyYzU0ZTAtMzY2Yy00MWNmLThiYWQtMzQxZDAwNDQ4YWV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6957489b-dee4-47b8-a051-a52c0ecb159b&quot;,&quot;properties&quot;:{&quot;noteIndex&quot;:0},&quot;isEdited&quot;:false,&quot;manualOverride&quot;:{&quot;isManuallyOverridden&quot;:false,&quot;citeprocText&quot;:&quot;(Norris, 2025)&quot;,&quot;manualOverrideText&quot;:&quot;&quot;},&quot;citationTag&quot;:&quot;MENDELEY_CITATION_v3_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&quot;,&quot;citationItems&quot;:[{&quot;id&quot;:&quot;bc308396-36e4-3f02-960a-82ddd699c85a&quot;,&quot;itemData&quot;:{&quot;type&quot;:&quot;article-journal&quot;,&quot;id&quot;:&quot;bc308396-36e4-3f02-960a-82ddd699c85a&quot;,&quot;title&quot;:&quot;Misleading monitoring: more hatchlings do not represent turtle population recovery&quot;,&quot;author&quot;:[{&quot;family&quot;:&quot;Norris&quot;,&quot;given&quot;:&quot;Darren&quot;,&quot;parse-names&quot;:false,&quot;dropping-particle&quot;:&quot;&quot;,&quot;non-dropping-particle&quot;:&quot;&quot;}],&quot;container-title&quot;:&quot;bioRxiv&quot;,&quot;DOI&quot;:&quot;10.1101/2025.02.14.638251&quot;,&quot;URL&quot;:&quot;http://biorxiv.org/content/early/2025/02/16/2025.02.14.638251.abstract&quot;,&quot;issued&quot;:{&quot;date-parts&quot;:[[2025,1,1]]},&quot;page&quot;:&quot;2025.02.14.638251&quot;,&quot;abstract&quot;:&quot;This article critiques a recent study by Lacava et al. (2024) that suggests the population of Podocnemis expansa has recovered in Brazil based on increased hatchling releases across 11 nesting areas. I present three main challenges to the study conclusions. Firstly, hatchling counts alone should not be used to assess population recovery. Secondly, the study failed to consider alternative hypotheses that could explain the observed increases, including changes in methods and effort over time. Lastly, the statistical analysis was flawed, specifically neglecting temporal autocorrelation and failing to distinguish between statistical significance and biological relevance. Reanalysis of the original data, accounting for temporal autocorrelation, revealed sustained increases in hatchlings released in only five of eleven areas, contradicting the original claim of increases in most areas. Furthermore, reanalysis suggests that methodological changes influenced results in at least one area. The study published by Lacava et al. (2024) requires correction to avoid ingenuous and potentially misleading conclusions and to more closely reflect the reality of 21st-century freshwater turtle conservation efforts.Competing Interest StatementThe authors have declared no competing interest.&quot;,&quot;container-title-short&quot;:&quot;&quot;},&quot;isTemporary&quot;:false}]},{&quot;citationID&quot;:&quot;MENDELEY_CITATION_cd1dd363-39c4-49f4-bd90-c94214e7129c&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Y2QxZGQzNjMtMzljNC00OWY0LWJkOTAtYzk0MjE0ZTcxMjl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19cf68de-a9f6-4e7a-8c99-849535a5dbf8&quot;,&quot;properties&quot;:{&quot;noteIndex&quot;:0},&quot;isEdited&quot;:false,&quot;manualOverride&quot;:{&quot;isManuallyOverridden&quot;:true,&quot;citeprocText&quot;:&quot;(Forero-Medina et al., 2021)&quot;,&quot;manualOverrideText&quot;:&quot;Forero-Medina et al., 2021)&quot;},&quot;citationTag&quot;:&quot;MENDELEY_CITATION_v3_eyJjaXRhdGlvbklEIjoiTUVOREVMRVlfQ0lUQVRJT05fMTljZjY4ZGUtYTlmNi00ZTdhLThjOTktODQ5NTM1YTVkYmY4IiwicHJvcGVydGllcyI6eyJub3RlSW5kZXgiOjB9LCJpc0VkaXRlZCI6ZmFsc2UsIm1hbnVhbE92ZXJyaWRlIjp7ImlzTWFudWFsbHlPdmVycmlkZGVuIjp0cnVlLCJjaXRlcHJvY1RleHQiOiIoRm9yZXJvLU1lZGluYSBldCBhbC4sIDIwMjEpIiwibWFudWFsT3ZlcnJpZGVUZXh0IjoiRm9yZXJvLU1lZGluYSBldCBhbC4sIDIwMjEpIn0sImNpdGF0aW9uSXRlbXMiOlt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1179180b-f1ae-4129-a277-0a4fc1e5fcb9&quot;,&quot;properties&quot;:{&quot;noteIndex&quot;:0},&quot;isEdited&quot;:false,&quot;manualOverride&quot;:{&quot;isManuallyOverridden&quot;:true,&quot;citeprocText&quot;:&quot;(Christie et al., 2016; M. B. Lyons et al., 2019)&quot;,&quot;manualOverrideText&quot;:&quot;(Christie et al., 2016; Lyons et al., 2019)&quot;},&quot;citationTag&quot;:&quot;MENDELEY_CITATION_v3_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quot;,&quot;citationItems&quot;:[{&quot;id&quot;:&quot;c483536d-9ed7-34b0-abdc-f61f3d56800b&quot;,&quot;itemData&quot;:{&quot;type&quot;:&quot;article-journal&quot;,&quot;id&quot;:&quot;c483536d-9ed7-34b0-abdc-f61f3d56800b&quot;,&quot;title&quot;:&quot;Unmanned aircraft systems in wildlife research: current and future applications of a transformative technology&quot;,&quot;author&quot;:[{&quot;family&quot;:&quot;Christie&quot;,&quot;given&quot;:&quot;Katherine S&quot;,&quot;parse-names&quot;:false,&quot;dropping-particle&quot;:&quot;&quot;,&quot;non-dropping-particle&quot;:&quot;&quot;},{&quot;family&quot;:&quot;Gilbert&quot;,&quot;given&quot;:&quot;Sophie L&quot;,&quot;parse-names&quot;:false,&quot;dropping-particle&quot;:&quot;&quot;,&quot;non-dropping-particle&quot;:&quot;&quot;},{&quot;family&quot;:&quot;Brown&quot;,&quot;given&quot;:&quot;Casey L&quot;,&quot;parse-names&quot;:false,&quot;dropping-particle&quot;:&quot;&quot;,&quot;non-dropping-particle&quot;:&quot;&quot;},{&quot;family&quot;:&quot;Hatfield&quot;,&quot;given&quot;:&quot;Michael&quot;,&quot;parse-names&quot;:false,&quot;dropping-particle&quot;:&quot;&quot;,&quot;non-dropping-particle&quot;:&quot;&quot;},{&quot;family&quot;:&quot;Hanson&quot;,&quot;given&quot;:&quot;Leanne&quot;,&quot;parse-names&quot;:false,&quot;dropping-particle&quot;:&quot;&quot;,&quot;non-dropping-particle&quot;:&quot;&quot;}],&quot;container-title&quot;:&quot;Frontiers in Ecology and the Environment&quot;,&quot;DOI&quot;:&quot;10.1002/fee.1281&quot;,&quot;ISSN&quot;:&quot;1540-9295&quot;,&quot;URL&quot;:&quot;https://esajournals.onlinelibrary.wiley.com/doi/10.1002/fee.1281&quot;,&quot;issued&quot;:{&quot;date-parts&quot;:[[2016,6]]},&quot;page&quot;:&quot;241-251&quot;,&quot;abstract&quot;:&quot;&lt;p&gt; Unmanned aircraft systems ( &lt;styled-content style=\&quot;fixed-case\&quot;&gt;UAS&lt;/styled-content&gt; ) – also called unmanned aerial vehicles ( &lt;styled-content style=\&quot;fixed-case\&quot;&gt;UAV&lt;/styled-content&gt; s) or drones – are an emerging tool that may provide a safer, more cost‐effective, and quieter alternative to traditional research methods. We review examples where &lt;styled-content style=\&quot;fixed-case\&quot;&gt;UAS&lt;/styled-content&gt; have been used to document wildlife abundance, behavior, and habitat, and illustrate the strengths and weaknesses of this technology with two case studies. We summarize research on behavioral responses of wildlife to &lt;styled-content style=\&quot;fixed-case\&quot;&gt;UAS&lt;/styled-content&gt; , and discuss the need to understand how recreational and commercial applications of this technology could disturb certain species. Currently, the widespread implementation of &lt;styled-content style=\&quot;fixed-case\&quot;&gt;UAS&lt;/styled-content&gt; by scientists is limited by flight range, regulatory frameworks, and a lack of validation. &lt;styled-content style=\&quot;fixed-case\&quot;&gt;UAS&lt;/styled-content&gt; are most effective when used to examine smaller areas close to their launch sites, whereas manned aircraft are recommended for surveying greater distances. The growing demand for &lt;styled-content style=\&quot;fixed-case\&quot;&gt;UAS&lt;/styled-content&gt; in research and industry is driving rapid regulatory and technological progress, which in turn will make them more accessible and effective as analytical tools. &lt;/p&gt;&quot;,&quot;issue&quot;:&quot;5&quot;,&quot;volume&quot;:&quot;14&quot;,&quot;container-title-short&quot;:&quot;Front Ecol Environ&quot;},&quot;isTemporary&quot;:false},{&quot;id&quot;:&quot;9c9dfce0-7d57-313a-9d3c-70c5c4d07709&quot;,&quot;itemData&quot;:{&quot;type&quot;:&quot;article-journal&quot;,&quot;id&quot;:&quot;9c9dfce0-7d57-313a-9d3c-70c5c4d07709&quot;,&quot;title&quot;:&quot;Monitoring large and complex wildlife aggregations with drones&quot;,&quot;author&quot;:[{&quot;family&quot;:&quot;Lyons&quot;,&quot;given&quot;:&quot;Mitchell B.&quot;,&quot;parse-names&quot;:false,&quot;dropping-particle&quot;:&quot;&quot;,&quot;non-dropping-particle&quot;:&quot;&quot;},{&quot;family&quot;:&quot;Brandis&quot;,&quot;given&quot;:&quot;Kate J.&quot;,&quot;parse-names&quot;:false,&quot;dropping-particle&quot;:&quot;&quot;,&quot;non-dropping-particle&quot;:&quot;&quot;},{&quot;family&quot;:&quot;Murray&quot;,&quot;given&quot;:&quot;Nicholas J.&quot;,&quot;parse-names&quot;:false,&quot;dropping-particle&quot;:&quot;&quot;,&quot;non-dropping-particle&quot;:&quot;&quot;},{&quot;family&quot;:&quot;Wilshire&quot;,&quot;given&quot;:&quot;John H.&quot;,&quot;parse-names&quot;:false,&quot;dropping-particle&quot;:&quot;&quot;,&quot;non-dropping-particle&quot;:&quot;&quot;},{&quot;family&quot;:&quot;McCann&quot;,&quot;given&quot;:&quot;Justin A.&quot;,&quot;parse-names&quot;:false,&quot;dropping-particle&quot;:&quot;&quot;,&quot;non-dropping-particle&quot;:&quot;&quot;},{&quot;family&quot;:&quot;Kingsford&quot;,&quot;given&quot;:&quot;Richard T.&quot;,&quot;parse-names&quot;:false,&quot;dropping-particle&quot;:&quot;&quot;,&quot;non-dropping-particle&quot;:&quot;&quot;},{&quot;family&quot;:&quot;Callaghan&quot;,&quot;given&quot;:&quot;Corey T.&quot;,&quot;parse-names&quot;:false,&quot;dropping-particle&quot;:&quot;&quot;,&quot;non-dropping-particle&quot;:&quot;&quot;}],&quot;container-title&quot;:&quot;Methods in Ecology and Evolution&quot;,&quot;DOI&quot;:&quot;10.1111/2041-210X.13194&quot;,&quot;ISSN&quot;:&quot;2041210X&quot;,&quot;issued&quot;:{&quot;date-parts&quot;:[[2019]]},&quot;page&quot;:&quot;1024-1035&quot;,&quot;abstract&quot;:&quot;Recent advances in drone technology have rapidly led to their use for monitoring and managing wildlife populations but a broad and generalised framework for their application to complex wildlife aggregations is still lacking We present a generalised semi‐automated approach where machine learning can map targets of interest in drone imagery, supported by predictive modelling for estimating wildlife aggregation populations. We demonstrated this application on four large spatially complex breeding waterbird colonies on floodplains, ranging from ~20,000 to ~250,000 birds, providing estimates of bird nests Our mapping and modelling approach was applicable to all four colonies, without any modification, effectively dealing with variation in nest size, shape, colour and density and considerable background variation (vegetation, water, sand, soil etc.). Our semi‐automated approach was between 3 to 8 times faster than manually counting nests from imagery at the same level of accuracy This approach is a significant improvement for monitoring large and complex aggregations of wildlife, offering an innovative solution where ground counts are costly, difficult or not possible. Our framework requires minimal technical ability, is open‐source (Google Earth Engine and R), and easy to apply to other surveys. This article is protected by copyright. All rights reserved.&quot;,&quot;issue&quot;:&quot;7&quot;,&quot;volume&quot;:&quot;10&quot;,&quot;container-title-short&quot;:&quot;Methods Ecol Evol&quot;},&quot;isTemporary&quot;:false}]}]"/>
    <we:property name="MENDELEY_CITATIONS_STYLE" value="{&quot;id&quot;:&quot;https://www.zotero.org/styles/journal-of-applied-ecology&quot;,&quot;title&quot;:&quot;Journal of Applied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9C657-1FFE-4166-871F-6FE39FD51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9031</Words>
  <Characters>51481</Characters>
  <Application>Microsoft Office Word</Application>
  <DocSecurity>0</DocSecurity>
  <Lines>429</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Verrastro Brack, Ismael</dc:creator>
  <cp:keywords/>
  <dc:description/>
  <cp:lastModifiedBy>Ismael V. Brack</cp:lastModifiedBy>
  <cp:revision>3</cp:revision>
  <dcterms:created xsi:type="dcterms:W3CDTF">2025-04-15T12:26:00Z</dcterms:created>
  <dcterms:modified xsi:type="dcterms:W3CDTF">2025-04-22T18:53:00Z</dcterms:modified>
</cp:coreProperties>
</file>